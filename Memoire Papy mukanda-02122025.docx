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0BCA3A" w14:textId="1FD8D23F" w:rsidR="00F9229A" w:rsidRDefault="00F9229A" w:rsidP="00F9229A">
      <w:pPr>
        <w:pStyle w:val="Heading1"/>
        <w:ind w:firstLine="0"/>
        <w:rPr>
          <w:lang w:val="fr-FR"/>
        </w:rPr>
      </w:pPr>
      <w:bookmarkStart w:id="0" w:name="_Toc215349549"/>
      <w:r>
        <w:rPr>
          <w:lang w:val="fr-FR"/>
        </w:rPr>
        <w:t>liste des acronymes</w:t>
      </w:r>
      <w:bookmarkEnd w:id="0"/>
    </w:p>
    <w:p w14:paraId="1D63FC75" w14:textId="01A18AF9" w:rsidR="00F9229A" w:rsidRPr="00F9229A" w:rsidRDefault="00F9229A" w:rsidP="00F9229A">
      <w:pPr>
        <w:spacing w:after="0" w:line="240" w:lineRule="auto"/>
        <w:ind w:firstLine="0"/>
        <w:jc w:val="left"/>
        <w:rPr>
          <w:b/>
          <w:bCs/>
          <w:caps/>
          <w:kern w:val="32"/>
          <w:szCs w:val="32"/>
          <w:lang w:val="fr-FR"/>
        </w:rPr>
      </w:pPr>
      <w:r>
        <w:rPr>
          <w:lang w:val="fr-FR"/>
        </w:rPr>
        <w:br w:type="page"/>
      </w:r>
    </w:p>
    <w:p w14:paraId="71D2A4F2" w14:textId="7E5578E4" w:rsidR="00F9229A" w:rsidRDefault="00F9229A" w:rsidP="00F9229A">
      <w:pPr>
        <w:pStyle w:val="Heading1"/>
        <w:rPr>
          <w:lang w:val="fr-FR"/>
        </w:rPr>
      </w:pPr>
      <w:bookmarkStart w:id="1" w:name="_Toc215349550"/>
      <w:r>
        <w:rPr>
          <w:lang w:val="fr-FR"/>
        </w:rPr>
        <w:lastRenderedPageBreak/>
        <w:t>liste des figures</w:t>
      </w:r>
      <w:bookmarkEnd w:id="1"/>
    </w:p>
    <w:commentRangeStart w:id="2"/>
    <w:p w14:paraId="074F27A5" w14:textId="5ABF23F0" w:rsidR="00F9229A" w:rsidRDefault="00F9229A" w:rsidP="00F9229A">
      <w:pPr>
        <w:pStyle w:val="TableofFigures"/>
        <w:tabs>
          <w:tab w:val="right" w:leader="dot" w:pos="8827"/>
        </w:tabs>
        <w:ind w:firstLine="0"/>
        <w:rPr>
          <w:noProof/>
        </w:rPr>
      </w:pPr>
      <w:r>
        <w:rPr>
          <w:lang w:val="fr-FR"/>
        </w:rPr>
        <w:fldChar w:fldCharType="begin"/>
      </w:r>
      <w:r>
        <w:rPr>
          <w:lang w:val="fr-FR"/>
        </w:rPr>
        <w:instrText xml:space="preserve"> TOC \h \z \c "Figure" </w:instrText>
      </w:r>
      <w:r>
        <w:rPr>
          <w:lang w:val="fr-FR"/>
        </w:rPr>
        <w:fldChar w:fldCharType="separate"/>
      </w:r>
      <w:hyperlink w:anchor="_Toc215348900" w:history="1">
        <w:r w:rsidRPr="00DE7A0B">
          <w:rPr>
            <w:rStyle w:val="Hyperlink"/>
            <w:noProof/>
            <w:lang w:val="fr-FR"/>
          </w:rPr>
          <w:t>Figure I</w:t>
        </w:r>
        <w:r w:rsidRPr="00DE7A0B">
          <w:rPr>
            <w:rStyle w:val="Hyperlink"/>
            <w:noProof/>
            <w:lang w:val="fr-FR"/>
          </w:rPr>
          <w:noBreakHyphen/>
          <w:t>1: Principe d'une pompe [1, p. 3]</w:t>
        </w:r>
        <w:r>
          <w:rPr>
            <w:noProof/>
            <w:webHidden/>
          </w:rPr>
          <w:tab/>
        </w:r>
        <w:r>
          <w:rPr>
            <w:noProof/>
            <w:webHidden/>
          </w:rPr>
          <w:fldChar w:fldCharType="begin"/>
        </w:r>
        <w:r>
          <w:rPr>
            <w:noProof/>
            <w:webHidden/>
          </w:rPr>
          <w:instrText xml:space="preserve"> PAGEREF _Toc215348900 \h </w:instrText>
        </w:r>
        <w:r>
          <w:rPr>
            <w:noProof/>
            <w:webHidden/>
          </w:rPr>
        </w:r>
        <w:r>
          <w:rPr>
            <w:noProof/>
            <w:webHidden/>
          </w:rPr>
          <w:fldChar w:fldCharType="separate"/>
        </w:r>
        <w:r>
          <w:rPr>
            <w:noProof/>
            <w:webHidden/>
          </w:rPr>
          <w:t>6</w:t>
        </w:r>
        <w:r>
          <w:rPr>
            <w:noProof/>
            <w:webHidden/>
          </w:rPr>
          <w:fldChar w:fldCharType="end"/>
        </w:r>
      </w:hyperlink>
    </w:p>
    <w:p w14:paraId="02B0A42F" w14:textId="607F82AF" w:rsidR="00F9229A" w:rsidRDefault="00F9229A" w:rsidP="00F9229A">
      <w:pPr>
        <w:pStyle w:val="TableofFigures"/>
        <w:tabs>
          <w:tab w:val="right" w:leader="dot" w:pos="8827"/>
        </w:tabs>
        <w:ind w:firstLine="0"/>
        <w:rPr>
          <w:noProof/>
        </w:rPr>
      </w:pPr>
      <w:hyperlink w:anchor="_Toc215348901" w:history="1">
        <w:r w:rsidRPr="00DE7A0B">
          <w:rPr>
            <w:rStyle w:val="Hyperlink"/>
            <w:noProof/>
            <w:lang w:val="fr-FR"/>
          </w:rPr>
          <w:t>Figure I</w:t>
        </w:r>
        <w:r w:rsidRPr="00DE7A0B">
          <w:rPr>
            <w:rStyle w:val="Hyperlink"/>
            <w:noProof/>
            <w:lang w:val="fr-FR"/>
          </w:rPr>
          <w:noBreakHyphen/>
          <w:t>2: Partie d'une pompe a piston</w:t>
        </w:r>
        <w:r>
          <w:rPr>
            <w:noProof/>
            <w:webHidden/>
          </w:rPr>
          <w:tab/>
        </w:r>
        <w:r>
          <w:rPr>
            <w:noProof/>
            <w:webHidden/>
          </w:rPr>
          <w:fldChar w:fldCharType="begin"/>
        </w:r>
        <w:r>
          <w:rPr>
            <w:noProof/>
            <w:webHidden/>
          </w:rPr>
          <w:instrText xml:space="preserve"> PAGEREF _Toc215348901 \h </w:instrText>
        </w:r>
        <w:r>
          <w:rPr>
            <w:noProof/>
            <w:webHidden/>
          </w:rPr>
        </w:r>
        <w:r>
          <w:rPr>
            <w:noProof/>
            <w:webHidden/>
          </w:rPr>
          <w:fldChar w:fldCharType="separate"/>
        </w:r>
        <w:r>
          <w:rPr>
            <w:noProof/>
            <w:webHidden/>
          </w:rPr>
          <w:t>7</w:t>
        </w:r>
        <w:r>
          <w:rPr>
            <w:noProof/>
            <w:webHidden/>
          </w:rPr>
          <w:fldChar w:fldCharType="end"/>
        </w:r>
      </w:hyperlink>
    </w:p>
    <w:p w14:paraId="4D975E3D" w14:textId="7DC8D399" w:rsidR="00F9229A" w:rsidRDefault="00F9229A" w:rsidP="00F9229A">
      <w:pPr>
        <w:pStyle w:val="TableofFigures"/>
        <w:tabs>
          <w:tab w:val="right" w:leader="dot" w:pos="8827"/>
        </w:tabs>
        <w:ind w:firstLine="0"/>
        <w:rPr>
          <w:noProof/>
        </w:rPr>
      </w:pPr>
      <w:hyperlink w:anchor="_Toc215348902" w:history="1">
        <w:r w:rsidRPr="00DE7A0B">
          <w:rPr>
            <w:rStyle w:val="Hyperlink"/>
            <w:noProof/>
            <w:lang w:val="fr-FR"/>
          </w:rPr>
          <w:t>Figure I</w:t>
        </w:r>
        <w:r w:rsidRPr="00DE7A0B">
          <w:rPr>
            <w:rStyle w:val="Hyperlink"/>
            <w:noProof/>
            <w:lang w:val="fr-FR"/>
          </w:rPr>
          <w:noBreakHyphen/>
          <w:t>3: Vue d'une pompe à engrenages</w:t>
        </w:r>
        <w:r>
          <w:rPr>
            <w:noProof/>
            <w:webHidden/>
          </w:rPr>
          <w:tab/>
        </w:r>
        <w:r>
          <w:rPr>
            <w:noProof/>
            <w:webHidden/>
          </w:rPr>
          <w:fldChar w:fldCharType="begin"/>
        </w:r>
        <w:r>
          <w:rPr>
            <w:noProof/>
            <w:webHidden/>
          </w:rPr>
          <w:instrText xml:space="preserve"> PAGEREF _Toc215348902 \h </w:instrText>
        </w:r>
        <w:r>
          <w:rPr>
            <w:noProof/>
            <w:webHidden/>
          </w:rPr>
        </w:r>
        <w:r>
          <w:rPr>
            <w:noProof/>
            <w:webHidden/>
          </w:rPr>
          <w:fldChar w:fldCharType="separate"/>
        </w:r>
        <w:r>
          <w:rPr>
            <w:noProof/>
            <w:webHidden/>
          </w:rPr>
          <w:t>7</w:t>
        </w:r>
        <w:r>
          <w:rPr>
            <w:noProof/>
            <w:webHidden/>
          </w:rPr>
          <w:fldChar w:fldCharType="end"/>
        </w:r>
      </w:hyperlink>
    </w:p>
    <w:p w14:paraId="430728B9" w14:textId="6BB2D524" w:rsidR="00F9229A" w:rsidRDefault="00F9229A" w:rsidP="00F9229A">
      <w:pPr>
        <w:pStyle w:val="TableofFigures"/>
        <w:tabs>
          <w:tab w:val="right" w:leader="dot" w:pos="8827"/>
        </w:tabs>
        <w:ind w:firstLine="0"/>
        <w:rPr>
          <w:noProof/>
        </w:rPr>
      </w:pPr>
      <w:hyperlink w:anchor="_Toc215348903" w:history="1">
        <w:r w:rsidRPr="00DE7A0B">
          <w:rPr>
            <w:rStyle w:val="Hyperlink"/>
            <w:noProof/>
            <w:lang w:val="fr-FR"/>
          </w:rPr>
          <w:t>Figure I</w:t>
        </w:r>
        <w:r w:rsidRPr="00DE7A0B">
          <w:rPr>
            <w:rStyle w:val="Hyperlink"/>
            <w:noProof/>
            <w:lang w:val="fr-FR"/>
          </w:rPr>
          <w:noBreakHyphen/>
          <w:t>4: Composition d'une pompe centrifuge</w:t>
        </w:r>
        <w:r>
          <w:rPr>
            <w:noProof/>
            <w:webHidden/>
          </w:rPr>
          <w:tab/>
        </w:r>
        <w:r>
          <w:rPr>
            <w:noProof/>
            <w:webHidden/>
          </w:rPr>
          <w:fldChar w:fldCharType="begin"/>
        </w:r>
        <w:r>
          <w:rPr>
            <w:noProof/>
            <w:webHidden/>
          </w:rPr>
          <w:instrText xml:space="preserve"> PAGEREF _Toc215348903 \h </w:instrText>
        </w:r>
        <w:r>
          <w:rPr>
            <w:noProof/>
            <w:webHidden/>
          </w:rPr>
        </w:r>
        <w:r>
          <w:rPr>
            <w:noProof/>
            <w:webHidden/>
          </w:rPr>
          <w:fldChar w:fldCharType="separate"/>
        </w:r>
        <w:r>
          <w:rPr>
            <w:noProof/>
            <w:webHidden/>
          </w:rPr>
          <w:t>8</w:t>
        </w:r>
        <w:r>
          <w:rPr>
            <w:noProof/>
            <w:webHidden/>
          </w:rPr>
          <w:fldChar w:fldCharType="end"/>
        </w:r>
      </w:hyperlink>
    </w:p>
    <w:p w14:paraId="04B21488" w14:textId="04EB7D7E" w:rsidR="00F9229A" w:rsidRDefault="00F9229A" w:rsidP="00F9229A">
      <w:pPr>
        <w:pStyle w:val="TableofFigures"/>
        <w:tabs>
          <w:tab w:val="right" w:leader="dot" w:pos="8827"/>
        </w:tabs>
        <w:ind w:firstLine="0"/>
        <w:rPr>
          <w:noProof/>
        </w:rPr>
      </w:pPr>
      <w:hyperlink w:anchor="_Toc215348904" w:history="1">
        <w:r w:rsidRPr="00DE7A0B">
          <w:rPr>
            <w:rStyle w:val="Hyperlink"/>
            <w:noProof/>
          </w:rPr>
          <w:t>Figure I</w:t>
        </w:r>
        <w:r w:rsidRPr="00DE7A0B">
          <w:rPr>
            <w:rStyle w:val="Hyperlink"/>
            <w:noProof/>
          </w:rPr>
          <w:noBreakHyphen/>
          <w:t>5: Pompe à vis</w:t>
        </w:r>
        <w:r>
          <w:rPr>
            <w:noProof/>
            <w:webHidden/>
          </w:rPr>
          <w:tab/>
        </w:r>
        <w:r>
          <w:rPr>
            <w:noProof/>
            <w:webHidden/>
          </w:rPr>
          <w:fldChar w:fldCharType="begin"/>
        </w:r>
        <w:r>
          <w:rPr>
            <w:noProof/>
            <w:webHidden/>
          </w:rPr>
          <w:instrText xml:space="preserve"> PAGEREF _Toc215348904 \h </w:instrText>
        </w:r>
        <w:r>
          <w:rPr>
            <w:noProof/>
            <w:webHidden/>
          </w:rPr>
        </w:r>
        <w:r>
          <w:rPr>
            <w:noProof/>
            <w:webHidden/>
          </w:rPr>
          <w:fldChar w:fldCharType="separate"/>
        </w:r>
        <w:r>
          <w:rPr>
            <w:noProof/>
            <w:webHidden/>
          </w:rPr>
          <w:t>9</w:t>
        </w:r>
        <w:r>
          <w:rPr>
            <w:noProof/>
            <w:webHidden/>
          </w:rPr>
          <w:fldChar w:fldCharType="end"/>
        </w:r>
      </w:hyperlink>
    </w:p>
    <w:p w14:paraId="3ECA5848" w14:textId="4BEE4331" w:rsidR="00F9229A" w:rsidRDefault="00F9229A" w:rsidP="00F9229A">
      <w:pPr>
        <w:pStyle w:val="TableofFigures"/>
        <w:tabs>
          <w:tab w:val="right" w:leader="dot" w:pos="8827"/>
        </w:tabs>
        <w:ind w:firstLine="0"/>
        <w:rPr>
          <w:noProof/>
        </w:rPr>
      </w:pPr>
      <w:hyperlink w:anchor="_Toc215348905" w:history="1">
        <w:r w:rsidRPr="00DE7A0B">
          <w:rPr>
            <w:rStyle w:val="Hyperlink"/>
            <w:noProof/>
            <w:lang w:val="fr-FR"/>
          </w:rPr>
          <w:t>Figure I</w:t>
        </w:r>
        <w:r w:rsidRPr="00DE7A0B">
          <w:rPr>
            <w:rStyle w:val="Hyperlink"/>
            <w:noProof/>
            <w:lang w:val="fr-FR"/>
          </w:rPr>
          <w:noBreakHyphen/>
          <w:t>6: Comparaison de la pompe axiale à celle radiale</w:t>
        </w:r>
        <w:r>
          <w:rPr>
            <w:noProof/>
            <w:webHidden/>
          </w:rPr>
          <w:tab/>
        </w:r>
        <w:r>
          <w:rPr>
            <w:noProof/>
            <w:webHidden/>
          </w:rPr>
          <w:fldChar w:fldCharType="begin"/>
        </w:r>
        <w:r>
          <w:rPr>
            <w:noProof/>
            <w:webHidden/>
          </w:rPr>
          <w:instrText xml:space="preserve"> PAGEREF _Toc215348905 \h </w:instrText>
        </w:r>
        <w:r>
          <w:rPr>
            <w:noProof/>
            <w:webHidden/>
          </w:rPr>
        </w:r>
        <w:r>
          <w:rPr>
            <w:noProof/>
            <w:webHidden/>
          </w:rPr>
          <w:fldChar w:fldCharType="separate"/>
        </w:r>
        <w:r>
          <w:rPr>
            <w:noProof/>
            <w:webHidden/>
          </w:rPr>
          <w:t>9</w:t>
        </w:r>
        <w:r>
          <w:rPr>
            <w:noProof/>
            <w:webHidden/>
          </w:rPr>
          <w:fldChar w:fldCharType="end"/>
        </w:r>
      </w:hyperlink>
    </w:p>
    <w:p w14:paraId="73A9A8CE" w14:textId="7FC632E8" w:rsidR="00F9229A" w:rsidRDefault="00F9229A" w:rsidP="00F9229A">
      <w:pPr>
        <w:pStyle w:val="TableofFigures"/>
        <w:tabs>
          <w:tab w:val="right" w:leader="dot" w:pos="8827"/>
        </w:tabs>
        <w:ind w:firstLine="0"/>
        <w:rPr>
          <w:noProof/>
        </w:rPr>
      </w:pPr>
      <w:r>
        <w:fldChar w:fldCharType="begin"/>
      </w:r>
      <w:r>
        <w:instrText>HYPERLINK \l "_Toc215348906"</w:instrText>
      </w:r>
      <w:r>
        <w:fldChar w:fldCharType="separate"/>
      </w:r>
      <w:r w:rsidRPr="00DE7A0B">
        <w:rPr>
          <w:rStyle w:val="Hyperlink"/>
          <w:noProof/>
          <w:lang w:val="fr-FR"/>
        </w:rPr>
        <w:t>Figure I</w:t>
      </w:r>
      <w:r w:rsidRPr="00DE7A0B">
        <w:rPr>
          <w:rStyle w:val="Hyperlink"/>
          <w:noProof/>
          <w:lang w:val="fr-FR"/>
        </w:rPr>
        <w:noBreakHyphen/>
        <w:t xml:space="preserve">7: Défaillance par cavitation </w:t>
      </w:r>
      <w:r w:rsidRPr="009F1F48">
        <w:rPr>
          <w:rStyle w:val="Hyperlink"/>
          <w:noProof/>
          <w:highlight w:val="red"/>
          <w:lang w:val="fr-FR"/>
          <w:rPrChange w:id="3" w:author="Mwamba Kasongo, Dahouda (Katanga - CD)" w:date="2025-12-02T10:26:00Z" w16du:dateUtc="2025-12-02T08:26:00Z">
            <w:rPr>
              <w:rStyle w:val="Hyperlink"/>
              <w:noProof/>
              <w:lang w:val="fr-FR"/>
            </w:rPr>
          </w:rPrChange>
        </w:rPr>
        <w:t>[1]</w:t>
      </w:r>
      <w:r>
        <w:rPr>
          <w:noProof/>
          <w:webHidden/>
        </w:rPr>
        <w:tab/>
      </w:r>
      <w:r>
        <w:rPr>
          <w:noProof/>
          <w:webHidden/>
        </w:rPr>
        <w:fldChar w:fldCharType="begin"/>
      </w:r>
      <w:r>
        <w:rPr>
          <w:noProof/>
          <w:webHidden/>
        </w:rPr>
        <w:instrText xml:space="preserve"> PAGEREF _Toc215348906 \h </w:instrText>
      </w:r>
      <w:r>
        <w:rPr>
          <w:noProof/>
          <w:webHidden/>
        </w:rPr>
      </w:r>
      <w:r>
        <w:rPr>
          <w:noProof/>
          <w:webHidden/>
        </w:rPr>
        <w:fldChar w:fldCharType="separate"/>
      </w:r>
      <w:r>
        <w:rPr>
          <w:noProof/>
          <w:webHidden/>
        </w:rPr>
        <w:t>13</w:t>
      </w:r>
      <w:r>
        <w:rPr>
          <w:noProof/>
          <w:webHidden/>
        </w:rPr>
        <w:fldChar w:fldCharType="end"/>
      </w:r>
      <w:r>
        <w:fldChar w:fldCharType="end"/>
      </w:r>
    </w:p>
    <w:p w14:paraId="4EBDE131" w14:textId="05B2D3F9" w:rsidR="00F9229A" w:rsidRDefault="00F9229A" w:rsidP="00F9229A">
      <w:pPr>
        <w:pStyle w:val="TableofFigures"/>
        <w:tabs>
          <w:tab w:val="right" w:leader="dot" w:pos="8827"/>
        </w:tabs>
        <w:ind w:firstLine="0"/>
        <w:rPr>
          <w:noProof/>
        </w:rPr>
      </w:pPr>
      <w:r>
        <w:fldChar w:fldCharType="begin"/>
      </w:r>
      <w:r>
        <w:instrText>HYPERLINK \l "_Toc215348907"</w:instrText>
      </w:r>
      <w:r>
        <w:fldChar w:fldCharType="separate"/>
      </w:r>
      <w:r w:rsidRPr="00DE7A0B">
        <w:rPr>
          <w:rStyle w:val="Hyperlink"/>
          <w:noProof/>
        </w:rPr>
        <w:t>Figure I</w:t>
      </w:r>
      <w:r w:rsidRPr="00DE7A0B">
        <w:rPr>
          <w:rStyle w:val="Hyperlink"/>
          <w:noProof/>
        </w:rPr>
        <w:noBreakHyphen/>
        <w:t>8: Architecture Lambda du</w:t>
      </w:r>
      <w:ins w:id="4" w:author="Mwamba Kasongo, Dahouda (Katanga - CD)" w:date="2025-12-02T10:23:00Z" w16du:dateUtc="2025-12-02T08:23:00Z">
        <w:r w:rsidR="009F1F48">
          <w:rPr>
            <w:rStyle w:val="Hyperlink"/>
            <w:noProof/>
          </w:rPr>
          <w:t xml:space="preserve"> </w:t>
        </w:r>
      </w:ins>
      <w:del w:id="5" w:author="Mwamba Kasongo, Dahouda (Katanga - CD)" w:date="2025-12-02T10:23:00Z" w16du:dateUtc="2025-12-02T08:23:00Z">
        <w:r w:rsidRPr="00DE7A0B" w:rsidDel="009F1F48">
          <w:rPr>
            <w:rStyle w:val="Hyperlink"/>
            <w:noProof/>
          </w:rPr>
          <w:delText>i</w:delText>
        </w:r>
      </w:del>
      <w:r w:rsidRPr="00DE7A0B">
        <w:rPr>
          <w:rStyle w:val="Hyperlink"/>
          <w:noProof/>
        </w:rPr>
        <w:t>Bug Data</w:t>
      </w:r>
      <w:r>
        <w:rPr>
          <w:noProof/>
          <w:webHidden/>
        </w:rPr>
        <w:tab/>
      </w:r>
      <w:r>
        <w:rPr>
          <w:noProof/>
          <w:webHidden/>
        </w:rPr>
        <w:fldChar w:fldCharType="begin"/>
      </w:r>
      <w:r>
        <w:rPr>
          <w:noProof/>
          <w:webHidden/>
        </w:rPr>
        <w:instrText xml:space="preserve"> PAGEREF _Toc215348907 \h </w:instrText>
      </w:r>
      <w:r>
        <w:rPr>
          <w:noProof/>
          <w:webHidden/>
        </w:rPr>
      </w:r>
      <w:r>
        <w:rPr>
          <w:noProof/>
          <w:webHidden/>
        </w:rPr>
        <w:fldChar w:fldCharType="separate"/>
      </w:r>
      <w:r>
        <w:rPr>
          <w:noProof/>
          <w:webHidden/>
        </w:rPr>
        <w:t>16</w:t>
      </w:r>
      <w:r>
        <w:rPr>
          <w:noProof/>
          <w:webHidden/>
        </w:rPr>
        <w:fldChar w:fldCharType="end"/>
      </w:r>
      <w:r>
        <w:fldChar w:fldCharType="end"/>
      </w:r>
    </w:p>
    <w:p w14:paraId="65750677" w14:textId="74021817" w:rsidR="00F9229A" w:rsidRDefault="00F9229A" w:rsidP="00F9229A">
      <w:pPr>
        <w:pStyle w:val="TableofFigures"/>
        <w:tabs>
          <w:tab w:val="right" w:leader="dot" w:pos="8827"/>
        </w:tabs>
        <w:ind w:firstLine="0"/>
        <w:rPr>
          <w:noProof/>
        </w:rPr>
      </w:pPr>
      <w:hyperlink w:anchor="_Toc215348908" w:history="1">
        <w:r w:rsidRPr="00DE7A0B">
          <w:rPr>
            <w:rStyle w:val="Hyperlink"/>
            <w:noProof/>
          </w:rPr>
          <w:t>Figure I</w:t>
        </w:r>
        <w:r w:rsidRPr="00DE7A0B">
          <w:rPr>
            <w:rStyle w:val="Hyperlink"/>
            <w:noProof/>
          </w:rPr>
          <w:noBreakHyphen/>
          <w:t>9: Architecture Kappa du Big Data</w:t>
        </w:r>
        <w:r>
          <w:rPr>
            <w:noProof/>
            <w:webHidden/>
          </w:rPr>
          <w:tab/>
        </w:r>
        <w:r>
          <w:rPr>
            <w:noProof/>
            <w:webHidden/>
          </w:rPr>
          <w:fldChar w:fldCharType="begin"/>
        </w:r>
        <w:r>
          <w:rPr>
            <w:noProof/>
            <w:webHidden/>
          </w:rPr>
          <w:instrText xml:space="preserve"> PAGEREF _Toc215348908 \h </w:instrText>
        </w:r>
        <w:r>
          <w:rPr>
            <w:noProof/>
            <w:webHidden/>
          </w:rPr>
        </w:r>
        <w:r>
          <w:rPr>
            <w:noProof/>
            <w:webHidden/>
          </w:rPr>
          <w:fldChar w:fldCharType="separate"/>
        </w:r>
        <w:r>
          <w:rPr>
            <w:noProof/>
            <w:webHidden/>
          </w:rPr>
          <w:t>17</w:t>
        </w:r>
        <w:r>
          <w:rPr>
            <w:noProof/>
            <w:webHidden/>
          </w:rPr>
          <w:fldChar w:fldCharType="end"/>
        </w:r>
      </w:hyperlink>
    </w:p>
    <w:p w14:paraId="5585F220" w14:textId="2D2AE179" w:rsidR="00F9229A" w:rsidRDefault="00F9229A" w:rsidP="00F9229A">
      <w:pPr>
        <w:pStyle w:val="TableofFigures"/>
        <w:tabs>
          <w:tab w:val="right" w:leader="dot" w:pos="8827"/>
        </w:tabs>
        <w:ind w:firstLine="0"/>
        <w:rPr>
          <w:noProof/>
        </w:rPr>
      </w:pPr>
      <w:hyperlink w:anchor="_Toc215348909" w:history="1">
        <w:r w:rsidRPr="00DE7A0B">
          <w:rPr>
            <w:rStyle w:val="Hyperlink"/>
            <w:noProof/>
            <w:lang w:val="fr-FR"/>
          </w:rPr>
          <w:t>Figure I</w:t>
        </w:r>
        <w:r w:rsidRPr="00DE7A0B">
          <w:rPr>
            <w:rStyle w:val="Hyperlink"/>
            <w:noProof/>
            <w:lang w:val="fr-FR"/>
          </w:rPr>
          <w:noBreakHyphen/>
          <w:t>10:Sources  de données industrielles</w:t>
        </w:r>
        <w:r>
          <w:rPr>
            <w:noProof/>
            <w:webHidden/>
          </w:rPr>
          <w:tab/>
        </w:r>
        <w:r>
          <w:rPr>
            <w:noProof/>
            <w:webHidden/>
          </w:rPr>
          <w:fldChar w:fldCharType="begin"/>
        </w:r>
        <w:r>
          <w:rPr>
            <w:noProof/>
            <w:webHidden/>
          </w:rPr>
          <w:instrText xml:space="preserve"> PAGEREF _Toc215348909 \h </w:instrText>
        </w:r>
        <w:r>
          <w:rPr>
            <w:noProof/>
            <w:webHidden/>
          </w:rPr>
        </w:r>
        <w:r>
          <w:rPr>
            <w:noProof/>
            <w:webHidden/>
          </w:rPr>
          <w:fldChar w:fldCharType="separate"/>
        </w:r>
        <w:r>
          <w:rPr>
            <w:noProof/>
            <w:webHidden/>
          </w:rPr>
          <w:t>18</w:t>
        </w:r>
        <w:r>
          <w:rPr>
            <w:noProof/>
            <w:webHidden/>
          </w:rPr>
          <w:fldChar w:fldCharType="end"/>
        </w:r>
      </w:hyperlink>
    </w:p>
    <w:p w14:paraId="0EA688E0" w14:textId="05B868A4" w:rsidR="00F9229A" w:rsidRDefault="00F9229A" w:rsidP="00F9229A">
      <w:pPr>
        <w:pStyle w:val="TableofFigures"/>
        <w:tabs>
          <w:tab w:val="right" w:leader="dot" w:pos="8827"/>
        </w:tabs>
        <w:ind w:firstLine="0"/>
        <w:rPr>
          <w:noProof/>
        </w:rPr>
      </w:pPr>
      <w:hyperlink w:anchor="_Toc215348910" w:history="1">
        <w:r w:rsidRPr="00DE7A0B">
          <w:rPr>
            <w:rStyle w:val="Hyperlink"/>
            <w:noProof/>
            <w:lang w:val="fr-FR"/>
          </w:rPr>
          <w:t>Figure II</w:t>
        </w:r>
        <w:r w:rsidRPr="00DE7A0B">
          <w:rPr>
            <w:rStyle w:val="Hyperlink"/>
            <w:noProof/>
            <w:lang w:val="fr-FR"/>
          </w:rPr>
          <w:noBreakHyphen/>
          <w:t>1: formation et effondrement des bulles de cavitation</w:t>
        </w:r>
        <w:r>
          <w:rPr>
            <w:noProof/>
            <w:webHidden/>
          </w:rPr>
          <w:tab/>
        </w:r>
        <w:r>
          <w:rPr>
            <w:noProof/>
            <w:webHidden/>
          </w:rPr>
          <w:fldChar w:fldCharType="begin"/>
        </w:r>
        <w:r>
          <w:rPr>
            <w:noProof/>
            <w:webHidden/>
          </w:rPr>
          <w:instrText xml:space="preserve"> PAGEREF _Toc215348910 \h </w:instrText>
        </w:r>
        <w:r>
          <w:rPr>
            <w:noProof/>
            <w:webHidden/>
          </w:rPr>
        </w:r>
        <w:r>
          <w:rPr>
            <w:noProof/>
            <w:webHidden/>
          </w:rPr>
          <w:fldChar w:fldCharType="separate"/>
        </w:r>
        <w:r>
          <w:rPr>
            <w:noProof/>
            <w:webHidden/>
          </w:rPr>
          <w:t>28</w:t>
        </w:r>
        <w:r>
          <w:rPr>
            <w:noProof/>
            <w:webHidden/>
          </w:rPr>
          <w:fldChar w:fldCharType="end"/>
        </w:r>
      </w:hyperlink>
    </w:p>
    <w:p w14:paraId="25DDA549" w14:textId="554525C8" w:rsidR="00F9229A" w:rsidRDefault="00F9229A" w:rsidP="00F9229A">
      <w:pPr>
        <w:pStyle w:val="TableofFigures"/>
        <w:tabs>
          <w:tab w:val="right" w:leader="dot" w:pos="8827"/>
        </w:tabs>
        <w:ind w:firstLine="0"/>
        <w:rPr>
          <w:noProof/>
        </w:rPr>
      </w:pPr>
      <w:hyperlink w:anchor="_Toc215348911" w:history="1">
        <w:r w:rsidRPr="00DE7A0B">
          <w:rPr>
            <w:rStyle w:val="Hyperlink"/>
            <w:noProof/>
            <w:lang w:val="fr-FR"/>
          </w:rPr>
          <w:t>Figure II</w:t>
        </w:r>
        <w:r w:rsidRPr="00DE7A0B">
          <w:rPr>
            <w:rStyle w:val="Hyperlink"/>
            <w:noProof/>
            <w:lang w:val="fr-FR"/>
          </w:rPr>
          <w:noBreakHyphen/>
          <w:t>2: Types de cavitation (d’aspiration, de refoulement, de vortex, de recirculation</w:t>
        </w:r>
        <w:r>
          <w:rPr>
            <w:noProof/>
            <w:webHidden/>
          </w:rPr>
          <w:tab/>
        </w:r>
        <w:r>
          <w:rPr>
            <w:noProof/>
            <w:webHidden/>
          </w:rPr>
          <w:fldChar w:fldCharType="begin"/>
        </w:r>
        <w:r>
          <w:rPr>
            <w:noProof/>
            <w:webHidden/>
          </w:rPr>
          <w:instrText xml:space="preserve"> PAGEREF _Toc215348911 \h </w:instrText>
        </w:r>
        <w:r>
          <w:rPr>
            <w:noProof/>
            <w:webHidden/>
          </w:rPr>
        </w:r>
        <w:r>
          <w:rPr>
            <w:noProof/>
            <w:webHidden/>
          </w:rPr>
          <w:fldChar w:fldCharType="separate"/>
        </w:r>
        <w:r>
          <w:rPr>
            <w:noProof/>
            <w:webHidden/>
          </w:rPr>
          <w:t>29</w:t>
        </w:r>
        <w:r>
          <w:rPr>
            <w:noProof/>
            <w:webHidden/>
          </w:rPr>
          <w:fldChar w:fldCharType="end"/>
        </w:r>
      </w:hyperlink>
    </w:p>
    <w:p w14:paraId="431AA5EE" w14:textId="36F7F627" w:rsidR="00F9229A" w:rsidRDefault="00F9229A" w:rsidP="00F9229A">
      <w:pPr>
        <w:pStyle w:val="TableofFigures"/>
        <w:tabs>
          <w:tab w:val="right" w:leader="dot" w:pos="8827"/>
        </w:tabs>
        <w:ind w:firstLine="0"/>
        <w:rPr>
          <w:noProof/>
        </w:rPr>
      </w:pPr>
      <w:hyperlink w:anchor="_Toc215348912" w:history="1">
        <w:r w:rsidRPr="00DE7A0B">
          <w:rPr>
            <w:rStyle w:val="Hyperlink"/>
            <w:noProof/>
            <w:lang w:val="fr-FR"/>
          </w:rPr>
          <w:t>Figure II</w:t>
        </w:r>
        <w:r w:rsidRPr="00DE7A0B">
          <w:rPr>
            <w:rStyle w:val="Hyperlink"/>
            <w:noProof/>
            <w:lang w:val="fr-FR"/>
          </w:rPr>
          <w:noBreakHyphen/>
          <w:t>3: Pale d'une pompe centrifuge endommagée par la cavitation</w:t>
        </w:r>
        <w:r>
          <w:rPr>
            <w:noProof/>
            <w:webHidden/>
          </w:rPr>
          <w:tab/>
        </w:r>
        <w:r>
          <w:rPr>
            <w:noProof/>
            <w:webHidden/>
          </w:rPr>
          <w:fldChar w:fldCharType="begin"/>
        </w:r>
        <w:r>
          <w:rPr>
            <w:noProof/>
            <w:webHidden/>
          </w:rPr>
          <w:instrText xml:space="preserve"> PAGEREF _Toc215348912 \h </w:instrText>
        </w:r>
        <w:r>
          <w:rPr>
            <w:noProof/>
            <w:webHidden/>
          </w:rPr>
        </w:r>
        <w:r>
          <w:rPr>
            <w:noProof/>
            <w:webHidden/>
          </w:rPr>
          <w:fldChar w:fldCharType="separate"/>
        </w:r>
        <w:r>
          <w:rPr>
            <w:noProof/>
            <w:webHidden/>
          </w:rPr>
          <w:t>30</w:t>
        </w:r>
        <w:r>
          <w:rPr>
            <w:noProof/>
            <w:webHidden/>
          </w:rPr>
          <w:fldChar w:fldCharType="end"/>
        </w:r>
      </w:hyperlink>
    </w:p>
    <w:p w14:paraId="705C6F14" w14:textId="12982B19" w:rsidR="00F9229A" w:rsidRDefault="00F9229A" w:rsidP="00F9229A">
      <w:pPr>
        <w:pStyle w:val="TableofFigures"/>
        <w:tabs>
          <w:tab w:val="right" w:leader="dot" w:pos="8827"/>
        </w:tabs>
        <w:ind w:firstLine="0"/>
        <w:rPr>
          <w:noProof/>
        </w:rPr>
      </w:pPr>
      <w:hyperlink w:anchor="_Toc215348913" w:history="1">
        <w:r w:rsidRPr="00DE7A0B">
          <w:rPr>
            <w:rStyle w:val="Hyperlink"/>
            <w:noProof/>
          </w:rPr>
          <w:t>Figure II</w:t>
        </w:r>
        <w:r w:rsidRPr="00DE7A0B">
          <w:rPr>
            <w:rStyle w:val="Hyperlink"/>
            <w:noProof/>
          </w:rPr>
          <w:noBreakHyphen/>
          <w:t>4: Courbe NPSH</w:t>
        </w:r>
        <w:r>
          <w:rPr>
            <w:noProof/>
            <w:webHidden/>
          </w:rPr>
          <w:tab/>
        </w:r>
        <w:r>
          <w:rPr>
            <w:noProof/>
            <w:webHidden/>
          </w:rPr>
          <w:fldChar w:fldCharType="begin"/>
        </w:r>
        <w:r>
          <w:rPr>
            <w:noProof/>
            <w:webHidden/>
          </w:rPr>
          <w:instrText xml:space="preserve"> PAGEREF _Toc215348913 \h </w:instrText>
        </w:r>
        <w:r>
          <w:rPr>
            <w:noProof/>
            <w:webHidden/>
          </w:rPr>
        </w:r>
        <w:r>
          <w:rPr>
            <w:noProof/>
            <w:webHidden/>
          </w:rPr>
          <w:fldChar w:fldCharType="separate"/>
        </w:r>
        <w:r>
          <w:rPr>
            <w:noProof/>
            <w:webHidden/>
          </w:rPr>
          <w:t>32</w:t>
        </w:r>
        <w:r>
          <w:rPr>
            <w:noProof/>
            <w:webHidden/>
          </w:rPr>
          <w:fldChar w:fldCharType="end"/>
        </w:r>
      </w:hyperlink>
    </w:p>
    <w:p w14:paraId="251E4761" w14:textId="5496A36F" w:rsidR="00F9229A" w:rsidRDefault="00F9229A" w:rsidP="00F9229A">
      <w:pPr>
        <w:pStyle w:val="TableofFigures"/>
        <w:tabs>
          <w:tab w:val="right" w:leader="dot" w:pos="8827"/>
        </w:tabs>
        <w:ind w:firstLine="0"/>
        <w:rPr>
          <w:noProof/>
        </w:rPr>
      </w:pPr>
      <w:hyperlink w:anchor="_Toc215348914" w:history="1">
        <w:r w:rsidRPr="00DE7A0B">
          <w:rPr>
            <w:rStyle w:val="Hyperlink"/>
            <w:noProof/>
          </w:rPr>
          <w:t>Figure II</w:t>
        </w:r>
        <w:r w:rsidRPr="00DE7A0B">
          <w:rPr>
            <w:rStyle w:val="Hyperlink"/>
            <w:noProof/>
          </w:rPr>
          <w:noBreakHyphen/>
          <w:t>5: Simulation CFD</w:t>
        </w:r>
        <w:r>
          <w:rPr>
            <w:noProof/>
            <w:webHidden/>
          </w:rPr>
          <w:tab/>
        </w:r>
        <w:r>
          <w:rPr>
            <w:noProof/>
            <w:webHidden/>
          </w:rPr>
          <w:fldChar w:fldCharType="begin"/>
        </w:r>
        <w:r>
          <w:rPr>
            <w:noProof/>
            <w:webHidden/>
          </w:rPr>
          <w:instrText xml:space="preserve"> PAGEREF _Toc215348914 \h </w:instrText>
        </w:r>
        <w:r>
          <w:rPr>
            <w:noProof/>
            <w:webHidden/>
          </w:rPr>
        </w:r>
        <w:r>
          <w:rPr>
            <w:noProof/>
            <w:webHidden/>
          </w:rPr>
          <w:fldChar w:fldCharType="separate"/>
        </w:r>
        <w:r>
          <w:rPr>
            <w:noProof/>
            <w:webHidden/>
          </w:rPr>
          <w:t>34</w:t>
        </w:r>
        <w:r>
          <w:rPr>
            <w:noProof/>
            <w:webHidden/>
          </w:rPr>
          <w:fldChar w:fldCharType="end"/>
        </w:r>
      </w:hyperlink>
    </w:p>
    <w:p w14:paraId="15A52A7C" w14:textId="0D322017" w:rsidR="00F9229A" w:rsidRDefault="00F9229A" w:rsidP="00F9229A">
      <w:pPr>
        <w:pStyle w:val="TableofFigures"/>
        <w:tabs>
          <w:tab w:val="right" w:leader="dot" w:pos="8827"/>
        </w:tabs>
        <w:ind w:firstLine="0"/>
        <w:rPr>
          <w:noProof/>
        </w:rPr>
      </w:pPr>
      <w:hyperlink w:anchor="_Toc215348915" w:history="1">
        <w:r w:rsidRPr="00DE7A0B">
          <w:rPr>
            <w:rStyle w:val="Hyperlink"/>
            <w:noProof/>
            <w:lang w:val="fr-FR"/>
          </w:rPr>
          <w:t>Figure III</w:t>
        </w:r>
        <w:r w:rsidRPr="00DE7A0B">
          <w:rPr>
            <w:rStyle w:val="Hyperlink"/>
            <w:noProof/>
            <w:lang w:val="fr-FR"/>
          </w:rPr>
          <w:noBreakHyphen/>
          <w:t>1: Architecture du système intelligent de prévention de la cavitation</w:t>
        </w:r>
        <w:r>
          <w:rPr>
            <w:noProof/>
            <w:webHidden/>
          </w:rPr>
          <w:tab/>
        </w:r>
        <w:r>
          <w:rPr>
            <w:noProof/>
            <w:webHidden/>
          </w:rPr>
          <w:fldChar w:fldCharType="begin"/>
        </w:r>
        <w:r>
          <w:rPr>
            <w:noProof/>
            <w:webHidden/>
          </w:rPr>
          <w:instrText xml:space="preserve"> PAGEREF _Toc215348915 \h </w:instrText>
        </w:r>
        <w:r>
          <w:rPr>
            <w:noProof/>
            <w:webHidden/>
          </w:rPr>
        </w:r>
        <w:r>
          <w:rPr>
            <w:noProof/>
            <w:webHidden/>
          </w:rPr>
          <w:fldChar w:fldCharType="separate"/>
        </w:r>
        <w:r>
          <w:rPr>
            <w:noProof/>
            <w:webHidden/>
          </w:rPr>
          <w:t>43</w:t>
        </w:r>
        <w:r>
          <w:rPr>
            <w:noProof/>
            <w:webHidden/>
          </w:rPr>
          <w:fldChar w:fldCharType="end"/>
        </w:r>
      </w:hyperlink>
    </w:p>
    <w:p w14:paraId="7C5B8D24" w14:textId="7E547F3B" w:rsidR="00F9229A" w:rsidRDefault="00F9229A" w:rsidP="00F9229A">
      <w:pPr>
        <w:pStyle w:val="TableofFigures"/>
        <w:tabs>
          <w:tab w:val="right" w:leader="dot" w:pos="8827"/>
        </w:tabs>
        <w:ind w:firstLine="0"/>
        <w:rPr>
          <w:noProof/>
        </w:rPr>
      </w:pPr>
      <w:hyperlink w:anchor="_Toc215348916" w:history="1">
        <w:r w:rsidRPr="00DE7A0B">
          <w:rPr>
            <w:rStyle w:val="Hyperlink"/>
            <w:noProof/>
          </w:rPr>
          <w:t>Figure III</w:t>
        </w:r>
        <w:r w:rsidRPr="00DE7A0B">
          <w:rPr>
            <w:rStyle w:val="Hyperlink"/>
            <w:noProof/>
          </w:rPr>
          <w:noBreakHyphen/>
          <w:t>2: Capteur de presssion</w:t>
        </w:r>
        <w:r>
          <w:rPr>
            <w:noProof/>
            <w:webHidden/>
          </w:rPr>
          <w:tab/>
        </w:r>
        <w:r>
          <w:rPr>
            <w:noProof/>
            <w:webHidden/>
          </w:rPr>
          <w:fldChar w:fldCharType="begin"/>
        </w:r>
        <w:r>
          <w:rPr>
            <w:noProof/>
            <w:webHidden/>
          </w:rPr>
          <w:instrText xml:space="preserve"> PAGEREF _Toc215348916 \h </w:instrText>
        </w:r>
        <w:r>
          <w:rPr>
            <w:noProof/>
            <w:webHidden/>
          </w:rPr>
        </w:r>
        <w:r>
          <w:rPr>
            <w:noProof/>
            <w:webHidden/>
          </w:rPr>
          <w:fldChar w:fldCharType="separate"/>
        </w:r>
        <w:r>
          <w:rPr>
            <w:noProof/>
            <w:webHidden/>
          </w:rPr>
          <w:t>44</w:t>
        </w:r>
        <w:r>
          <w:rPr>
            <w:noProof/>
            <w:webHidden/>
          </w:rPr>
          <w:fldChar w:fldCharType="end"/>
        </w:r>
      </w:hyperlink>
    </w:p>
    <w:p w14:paraId="5F42A3D3" w14:textId="46D32A6C" w:rsidR="00F9229A" w:rsidRDefault="00F9229A" w:rsidP="00F9229A">
      <w:pPr>
        <w:pStyle w:val="TableofFigures"/>
        <w:tabs>
          <w:tab w:val="right" w:leader="dot" w:pos="8827"/>
        </w:tabs>
        <w:ind w:firstLine="0"/>
        <w:rPr>
          <w:noProof/>
        </w:rPr>
      </w:pPr>
      <w:hyperlink w:anchor="_Toc215348917" w:history="1">
        <w:r w:rsidRPr="00DE7A0B">
          <w:rPr>
            <w:rStyle w:val="Hyperlink"/>
            <w:noProof/>
          </w:rPr>
          <w:t>Figure III</w:t>
        </w:r>
        <w:r w:rsidRPr="00DE7A0B">
          <w:rPr>
            <w:rStyle w:val="Hyperlink"/>
            <w:noProof/>
          </w:rPr>
          <w:noBreakHyphen/>
          <w:t>3: capteur de débit</w:t>
        </w:r>
        <w:r>
          <w:rPr>
            <w:noProof/>
            <w:webHidden/>
          </w:rPr>
          <w:tab/>
        </w:r>
        <w:r>
          <w:rPr>
            <w:noProof/>
            <w:webHidden/>
          </w:rPr>
          <w:fldChar w:fldCharType="begin"/>
        </w:r>
        <w:r>
          <w:rPr>
            <w:noProof/>
            <w:webHidden/>
          </w:rPr>
          <w:instrText xml:space="preserve"> PAGEREF _Toc215348917 \h </w:instrText>
        </w:r>
        <w:r>
          <w:rPr>
            <w:noProof/>
            <w:webHidden/>
          </w:rPr>
        </w:r>
        <w:r>
          <w:rPr>
            <w:noProof/>
            <w:webHidden/>
          </w:rPr>
          <w:fldChar w:fldCharType="separate"/>
        </w:r>
        <w:r>
          <w:rPr>
            <w:noProof/>
            <w:webHidden/>
          </w:rPr>
          <w:t>45</w:t>
        </w:r>
        <w:r>
          <w:rPr>
            <w:noProof/>
            <w:webHidden/>
          </w:rPr>
          <w:fldChar w:fldCharType="end"/>
        </w:r>
      </w:hyperlink>
    </w:p>
    <w:p w14:paraId="1A93B856" w14:textId="304116D0" w:rsidR="00F9229A" w:rsidRDefault="00F9229A" w:rsidP="00F9229A">
      <w:pPr>
        <w:pStyle w:val="TableofFigures"/>
        <w:tabs>
          <w:tab w:val="right" w:leader="dot" w:pos="8827"/>
        </w:tabs>
        <w:ind w:firstLine="0"/>
        <w:rPr>
          <w:noProof/>
        </w:rPr>
      </w:pPr>
      <w:hyperlink w:anchor="_Toc215348918" w:history="1">
        <w:r w:rsidRPr="00DE7A0B">
          <w:rPr>
            <w:rStyle w:val="Hyperlink"/>
            <w:noProof/>
          </w:rPr>
          <w:t>Figure III</w:t>
        </w:r>
        <w:r w:rsidRPr="00DE7A0B">
          <w:rPr>
            <w:rStyle w:val="Hyperlink"/>
            <w:noProof/>
          </w:rPr>
          <w:noBreakHyphen/>
          <w:t>4: capteur de Vibration</w:t>
        </w:r>
        <w:r>
          <w:rPr>
            <w:noProof/>
            <w:webHidden/>
          </w:rPr>
          <w:tab/>
        </w:r>
        <w:r>
          <w:rPr>
            <w:noProof/>
            <w:webHidden/>
          </w:rPr>
          <w:fldChar w:fldCharType="begin"/>
        </w:r>
        <w:r>
          <w:rPr>
            <w:noProof/>
            <w:webHidden/>
          </w:rPr>
          <w:instrText xml:space="preserve"> PAGEREF _Toc215348918 \h </w:instrText>
        </w:r>
        <w:r>
          <w:rPr>
            <w:noProof/>
            <w:webHidden/>
          </w:rPr>
        </w:r>
        <w:r>
          <w:rPr>
            <w:noProof/>
            <w:webHidden/>
          </w:rPr>
          <w:fldChar w:fldCharType="separate"/>
        </w:r>
        <w:r>
          <w:rPr>
            <w:noProof/>
            <w:webHidden/>
          </w:rPr>
          <w:t>45</w:t>
        </w:r>
        <w:r>
          <w:rPr>
            <w:noProof/>
            <w:webHidden/>
          </w:rPr>
          <w:fldChar w:fldCharType="end"/>
        </w:r>
      </w:hyperlink>
    </w:p>
    <w:p w14:paraId="30137730" w14:textId="018152EA" w:rsidR="00F9229A" w:rsidRDefault="00F9229A" w:rsidP="00F9229A">
      <w:pPr>
        <w:pStyle w:val="TableofFigures"/>
        <w:tabs>
          <w:tab w:val="right" w:leader="dot" w:pos="8827"/>
        </w:tabs>
        <w:ind w:firstLine="0"/>
        <w:rPr>
          <w:noProof/>
        </w:rPr>
      </w:pPr>
      <w:hyperlink w:anchor="_Toc215348919" w:history="1">
        <w:r w:rsidRPr="00DE7A0B">
          <w:rPr>
            <w:rStyle w:val="Hyperlink"/>
            <w:noProof/>
          </w:rPr>
          <w:t>Figure III</w:t>
        </w:r>
        <w:r w:rsidRPr="00DE7A0B">
          <w:rPr>
            <w:rStyle w:val="Hyperlink"/>
            <w:noProof/>
          </w:rPr>
          <w:noBreakHyphen/>
          <w:t>5: Capteur acoustique</w:t>
        </w:r>
        <w:r>
          <w:rPr>
            <w:noProof/>
            <w:webHidden/>
          </w:rPr>
          <w:tab/>
        </w:r>
        <w:r>
          <w:rPr>
            <w:noProof/>
            <w:webHidden/>
          </w:rPr>
          <w:fldChar w:fldCharType="begin"/>
        </w:r>
        <w:r>
          <w:rPr>
            <w:noProof/>
            <w:webHidden/>
          </w:rPr>
          <w:instrText xml:space="preserve"> PAGEREF _Toc215348919 \h </w:instrText>
        </w:r>
        <w:r>
          <w:rPr>
            <w:noProof/>
            <w:webHidden/>
          </w:rPr>
        </w:r>
        <w:r>
          <w:rPr>
            <w:noProof/>
            <w:webHidden/>
          </w:rPr>
          <w:fldChar w:fldCharType="separate"/>
        </w:r>
        <w:r>
          <w:rPr>
            <w:noProof/>
            <w:webHidden/>
          </w:rPr>
          <w:t>46</w:t>
        </w:r>
        <w:r>
          <w:rPr>
            <w:noProof/>
            <w:webHidden/>
          </w:rPr>
          <w:fldChar w:fldCharType="end"/>
        </w:r>
      </w:hyperlink>
    </w:p>
    <w:p w14:paraId="75D02BE6" w14:textId="4B9AC283" w:rsidR="00F9229A" w:rsidRDefault="00F9229A" w:rsidP="00F9229A">
      <w:pPr>
        <w:pStyle w:val="TableofFigures"/>
        <w:tabs>
          <w:tab w:val="right" w:leader="dot" w:pos="8827"/>
        </w:tabs>
        <w:ind w:firstLine="0"/>
        <w:rPr>
          <w:noProof/>
        </w:rPr>
      </w:pPr>
      <w:hyperlink w:anchor="_Toc215348920" w:history="1">
        <w:r w:rsidRPr="00DE7A0B">
          <w:rPr>
            <w:rStyle w:val="Hyperlink"/>
            <w:noProof/>
            <w:lang w:val="fr-FR"/>
          </w:rPr>
          <w:t>Figure III</w:t>
        </w:r>
        <w:r w:rsidRPr="00DE7A0B">
          <w:rPr>
            <w:rStyle w:val="Hyperlink"/>
            <w:noProof/>
            <w:lang w:val="fr-FR"/>
          </w:rPr>
          <w:noBreakHyphen/>
          <w:t>6: Module d'intelligence aritficielle appliquée</w:t>
        </w:r>
        <w:r>
          <w:rPr>
            <w:noProof/>
            <w:webHidden/>
          </w:rPr>
          <w:tab/>
        </w:r>
        <w:r>
          <w:rPr>
            <w:noProof/>
            <w:webHidden/>
          </w:rPr>
          <w:fldChar w:fldCharType="begin"/>
        </w:r>
        <w:r>
          <w:rPr>
            <w:noProof/>
            <w:webHidden/>
          </w:rPr>
          <w:instrText xml:space="preserve"> PAGEREF _Toc215348920 \h </w:instrText>
        </w:r>
        <w:r>
          <w:rPr>
            <w:noProof/>
            <w:webHidden/>
          </w:rPr>
        </w:r>
        <w:r>
          <w:rPr>
            <w:noProof/>
            <w:webHidden/>
          </w:rPr>
          <w:fldChar w:fldCharType="separate"/>
        </w:r>
        <w:r>
          <w:rPr>
            <w:noProof/>
            <w:webHidden/>
          </w:rPr>
          <w:t>47</w:t>
        </w:r>
        <w:r>
          <w:rPr>
            <w:noProof/>
            <w:webHidden/>
          </w:rPr>
          <w:fldChar w:fldCharType="end"/>
        </w:r>
      </w:hyperlink>
    </w:p>
    <w:p w14:paraId="4E3110FD" w14:textId="3192D0F8" w:rsidR="00F9229A" w:rsidRDefault="00F9229A" w:rsidP="00F9229A">
      <w:pPr>
        <w:pStyle w:val="TableofFigures"/>
        <w:tabs>
          <w:tab w:val="right" w:leader="dot" w:pos="8827"/>
        </w:tabs>
        <w:ind w:firstLine="0"/>
        <w:rPr>
          <w:noProof/>
        </w:rPr>
      </w:pPr>
      <w:hyperlink w:anchor="_Toc215348921" w:history="1">
        <w:r w:rsidRPr="00DE7A0B">
          <w:rPr>
            <w:rStyle w:val="Hyperlink"/>
            <w:noProof/>
            <w:lang w:val="fr-FR"/>
          </w:rPr>
          <w:t>Figure III</w:t>
        </w:r>
        <w:r w:rsidRPr="00DE7A0B">
          <w:rPr>
            <w:rStyle w:val="Hyperlink"/>
            <w:noProof/>
            <w:lang w:val="fr-FR"/>
          </w:rPr>
          <w:noBreakHyphen/>
          <w:t>7: Module d'intellligencement</w:t>
        </w:r>
        <w:r>
          <w:rPr>
            <w:noProof/>
            <w:webHidden/>
          </w:rPr>
          <w:tab/>
        </w:r>
        <w:r>
          <w:rPr>
            <w:noProof/>
            <w:webHidden/>
          </w:rPr>
          <w:fldChar w:fldCharType="begin"/>
        </w:r>
        <w:r>
          <w:rPr>
            <w:noProof/>
            <w:webHidden/>
          </w:rPr>
          <w:instrText xml:space="preserve"> PAGEREF _Toc215348921 \h </w:instrText>
        </w:r>
        <w:r>
          <w:rPr>
            <w:noProof/>
            <w:webHidden/>
          </w:rPr>
        </w:r>
        <w:r>
          <w:rPr>
            <w:noProof/>
            <w:webHidden/>
          </w:rPr>
          <w:fldChar w:fldCharType="separate"/>
        </w:r>
        <w:r>
          <w:rPr>
            <w:noProof/>
            <w:webHidden/>
          </w:rPr>
          <w:t>48</w:t>
        </w:r>
        <w:r>
          <w:rPr>
            <w:noProof/>
            <w:webHidden/>
          </w:rPr>
          <w:fldChar w:fldCharType="end"/>
        </w:r>
      </w:hyperlink>
    </w:p>
    <w:p w14:paraId="4B658C42" w14:textId="5461FB47" w:rsidR="00F9229A" w:rsidRDefault="00F9229A" w:rsidP="00F9229A">
      <w:pPr>
        <w:pStyle w:val="TableofFigures"/>
        <w:tabs>
          <w:tab w:val="right" w:leader="dot" w:pos="8827"/>
        </w:tabs>
        <w:ind w:firstLine="0"/>
        <w:rPr>
          <w:noProof/>
        </w:rPr>
      </w:pPr>
      <w:hyperlink r:id="rId8" w:anchor="_Toc215348922" w:history="1">
        <w:r w:rsidRPr="00DE7A0B">
          <w:rPr>
            <w:rStyle w:val="Hyperlink"/>
            <w:noProof/>
          </w:rPr>
          <w:t>Figure III</w:t>
        </w:r>
        <w:r w:rsidRPr="00DE7A0B">
          <w:rPr>
            <w:rStyle w:val="Hyperlink"/>
            <w:noProof/>
          </w:rPr>
          <w:noBreakHyphen/>
          <w:t>8: Collect et stockage</w:t>
        </w:r>
        <w:r>
          <w:rPr>
            <w:noProof/>
            <w:webHidden/>
          </w:rPr>
          <w:tab/>
        </w:r>
        <w:r>
          <w:rPr>
            <w:noProof/>
            <w:webHidden/>
          </w:rPr>
          <w:fldChar w:fldCharType="begin"/>
        </w:r>
        <w:r>
          <w:rPr>
            <w:noProof/>
            <w:webHidden/>
          </w:rPr>
          <w:instrText xml:space="preserve"> PAGEREF _Toc215348922 \h </w:instrText>
        </w:r>
        <w:r>
          <w:rPr>
            <w:noProof/>
            <w:webHidden/>
          </w:rPr>
        </w:r>
        <w:r>
          <w:rPr>
            <w:noProof/>
            <w:webHidden/>
          </w:rPr>
          <w:fldChar w:fldCharType="separate"/>
        </w:r>
        <w:r>
          <w:rPr>
            <w:noProof/>
            <w:webHidden/>
          </w:rPr>
          <w:t>48</w:t>
        </w:r>
        <w:r>
          <w:rPr>
            <w:noProof/>
            <w:webHidden/>
          </w:rPr>
          <w:fldChar w:fldCharType="end"/>
        </w:r>
      </w:hyperlink>
    </w:p>
    <w:p w14:paraId="11C28B5C" w14:textId="6D5121B4" w:rsidR="00F9229A" w:rsidRDefault="00F9229A" w:rsidP="00F9229A">
      <w:pPr>
        <w:pStyle w:val="TableofFigures"/>
        <w:tabs>
          <w:tab w:val="right" w:leader="dot" w:pos="8827"/>
        </w:tabs>
        <w:ind w:firstLine="0"/>
        <w:rPr>
          <w:noProof/>
        </w:rPr>
      </w:pPr>
      <w:hyperlink w:anchor="_Toc215348923" w:history="1">
        <w:r w:rsidRPr="00DE7A0B">
          <w:rPr>
            <w:rStyle w:val="Hyperlink"/>
            <w:noProof/>
            <w:lang w:val="fr-FR"/>
          </w:rPr>
          <w:t>Figure III</w:t>
        </w:r>
        <w:r w:rsidRPr="00DE7A0B">
          <w:rPr>
            <w:rStyle w:val="Hyperlink"/>
            <w:noProof/>
            <w:lang w:val="fr-FR"/>
          </w:rPr>
          <w:noBreakHyphen/>
          <w:t>9: Schéma fonctionnel du module d'intelligence artificielle appliqué à la détection de la cavitation</w:t>
        </w:r>
        <w:r>
          <w:rPr>
            <w:noProof/>
            <w:webHidden/>
          </w:rPr>
          <w:tab/>
        </w:r>
        <w:r>
          <w:rPr>
            <w:noProof/>
            <w:webHidden/>
          </w:rPr>
          <w:fldChar w:fldCharType="begin"/>
        </w:r>
        <w:r>
          <w:rPr>
            <w:noProof/>
            <w:webHidden/>
          </w:rPr>
          <w:instrText xml:space="preserve"> PAGEREF _Toc215348923 \h </w:instrText>
        </w:r>
        <w:r>
          <w:rPr>
            <w:noProof/>
            <w:webHidden/>
          </w:rPr>
        </w:r>
        <w:r>
          <w:rPr>
            <w:noProof/>
            <w:webHidden/>
          </w:rPr>
          <w:fldChar w:fldCharType="separate"/>
        </w:r>
        <w:r>
          <w:rPr>
            <w:noProof/>
            <w:webHidden/>
          </w:rPr>
          <w:t>50</w:t>
        </w:r>
        <w:r>
          <w:rPr>
            <w:noProof/>
            <w:webHidden/>
          </w:rPr>
          <w:fldChar w:fldCharType="end"/>
        </w:r>
      </w:hyperlink>
    </w:p>
    <w:p w14:paraId="6F68F18E" w14:textId="602945EF" w:rsidR="00F9229A" w:rsidRDefault="00F9229A" w:rsidP="00F9229A">
      <w:pPr>
        <w:pStyle w:val="TableofFigures"/>
        <w:tabs>
          <w:tab w:val="right" w:leader="dot" w:pos="8827"/>
        </w:tabs>
        <w:ind w:firstLine="0"/>
        <w:rPr>
          <w:noProof/>
        </w:rPr>
      </w:pPr>
      <w:hyperlink r:id="rId9" w:anchor="_Toc215348924" w:history="1">
        <w:r w:rsidRPr="00DE7A0B">
          <w:rPr>
            <w:rStyle w:val="Hyperlink"/>
            <w:noProof/>
            <w:lang w:val="fr-FR"/>
          </w:rPr>
          <w:t>Figure IV</w:t>
        </w:r>
        <w:r w:rsidRPr="00DE7A0B">
          <w:rPr>
            <w:rStyle w:val="Hyperlink"/>
            <w:noProof/>
            <w:lang w:val="fr-FR"/>
          </w:rPr>
          <w:noBreakHyphen/>
          <w:t>1: Evolution des paramètres sur 500 minutes</w:t>
        </w:r>
        <w:r>
          <w:rPr>
            <w:noProof/>
            <w:webHidden/>
          </w:rPr>
          <w:tab/>
        </w:r>
        <w:r>
          <w:rPr>
            <w:noProof/>
            <w:webHidden/>
          </w:rPr>
          <w:fldChar w:fldCharType="begin"/>
        </w:r>
        <w:r>
          <w:rPr>
            <w:noProof/>
            <w:webHidden/>
          </w:rPr>
          <w:instrText xml:space="preserve"> PAGEREF _Toc215348924 \h </w:instrText>
        </w:r>
        <w:r>
          <w:rPr>
            <w:noProof/>
            <w:webHidden/>
          </w:rPr>
        </w:r>
        <w:r>
          <w:rPr>
            <w:noProof/>
            <w:webHidden/>
          </w:rPr>
          <w:fldChar w:fldCharType="separate"/>
        </w:r>
        <w:r>
          <w:rPr>
            <w:noProof/>
            <w:webHidden/>
          </w:rPr>
          <w:t>54</w:t>
        </w:r>
        <w:r>
          <w:rPr>
            <w:noProof/>
            <w:webHidden/>
          </w:rPr>
          <w:fldChar w:fldCharType="end"/>
        </w:r>
      </w:hyperlink>
    </w:p>
    <w:p w14:paraId="2807CA13" w14:textId="52CD7495" w:rsidR="00F9229A" w:rsidRDefault="00F9229A" w:rsidP="00F9229A">
      <w:pPr>
        <w:pStyle w:val="TableofFigures"/>
        <w:tabs>
          <w:tab w:val="right" w:leader="dot" w:pos="8827"/>
        </w:tabs>
        <w:ind w:firstLine="0"/>
        <w:rPr>
          <w:noProof/>
        </w:rPr>
      </w:pPr>
      <w:hyperlink r:id="rId10" w:anchor="_Toc215348925" w:history="1">
        <w:r w:rsidRPr="00DE7A0B">
          <w:rPr>
            <w:rStyle w:val="Hyperlink"/>
            <w:noProof/>
            <w:lang w:val="fr-FR"/>
          </w:rPr>
          <w:t>Figure IV</w:t>
        </w:r>
        <w:r w:rsidRPr="00DE7A0B">
          <w:rPr>
            <w:rStyle w:val="Hyperlink"/>
            <w:noProof/>
            <w:lang w:val="fr-FR"/>
          </w:rPr>
          <w:noBreakHyphen/>
          <w:t>2: Distribution des différents paramètres</w:t>
        </w:r>
        <w:r>
          <w:rPr>
            <w:noProof/>
            <w:webHidden/>
          </w:rPr>
          <w:tab/>
        </w:r>
        <w:r>
          <w:rPr>
            <w:noProof/>
            <w:webHidden/>
          </w:rPr>
          <w:fldChar w:fldCharType="begin"/>
        </w:r>
        <w:r>
          <w:rPr>
            <w:noProof/>
            <w:webHidden/>
          </w:rPr>
          <w:instrText xml:space="preserve"> PAGEREF _Toc215348925 \h </w:instrText>
        </w:r>
        <w:r>
          <w:rPr>
            <w:noProof/>
            <w:webHidden/>
          </w:rPr>
        </w:r>
        <w:r>
          <w:rPr>
            <w:noProof/>
            <w:webHidden/>
          </w:rPr>
          <w:fldChar w:fldCharType="separate"/>
        </w:r>
        <w:r>
          <w:rPr>
            <w:noProof/>
            <w:webHidden/>
          </w:rPr>
          <w:t>55</w:t>
        </w:r>
        <w:r>
          <w:rPr>
            <w:noProof/>
            <w:webHidden/>
          </w:rPr>
          <w:fldChar w:fldCharType="end"/>
        </w:r>
      </w:hyperlink>
    </w:p>
    <w:p w14:paraId="4DE00D8C" w14:textId="60B41F13" w:rsidR="00F9229A" w:rsidRDefault="00F9229A" w:rsidP="00F9229A">
      <w:pPr>
        <w:pStyle w:val="TableofFigures"/>
        <w:tabs>
          <w:tab w:val="right" w:leader="dot" w:pos="8827"/>
        </w:tabs>
        <w:ind w:firstLine="0"/>
        <w:rPr>
          <w:noProof/>
        </w:rPr>
      </w:pPr>
      <w:hyperlink r:id="rId11" w:anchor="_Toc215348926" w:history="1">
        <w:r w:rsidRPr="00DE7A0B">
          <w:rPr>
            <w:rStyle w:val="Hyperlink"/>
            <w:noProof/>
            <w:lang w:val="fr-FR"/>
          </w:rPr>
          <w:t>Figure IV</w:t>
        </w:r>
        <w:r w:rsidRPr="00DE7A0B">
          <w:rPr>
            <w:rStyle w:val="Hyperlink"/>
            <w:noProof/>
            <w:lang w:val="fr-FR"/>
          </w:rPr>
          <w:noBreakHyphen/>
          <w:t>3: Corrélation entre paramètres et échec</w:t>
        </w:r>
        <w:r>
          <w:rPr>
            <w:noProof/>
            <w:webHidden/>
          </w:rPr>
          <w:tab/>
        </w:r>
        <w:r>
          <w:rPr>
            <w:noProof/>
            <w:webHidden/>
          </w:rPr>
          <w:fldChar w:fldCharType="begin"/>
        </w:r>
        <w:r>
          <w:rPr>
            <w:noProof/>
            <w:webHidden/>
          </w:rPr>
          <w:instrText xml:space="preserve"> PAGEREF _Toc215348926 \h </w:instrText>
        </w:r>
        <w:r>
          <w:rPr>
            <w:noProof/>
            <w:webHidden/>
          </w:rPr>
        </w:r>
        <w:r>
          <w:rPr>
            <w:noProof/>
            <w:webHidden/>
          </w:rPr>
          <w:fldChar w:fldCharType="separate"/>
        </w:r>
        <w:r>
          <w:rPr>
            <w:noProof/>
            <w:webHidden/>
          </w:rPr>
          <w:t>56</w:t>
        </w:r>
        <w:r>
          <w:rPr>
            <w:noProof/>
            <w:webHidden/>
          </w:rPr>
          <w:fldChar w:fldCharType="end"/>
        </w:r>
      </w:hyperlink>
    </w:p>
    <w:p w14:paraId="27749B1D" w14:textId="03CBA759" w:rsidR="00F9229A" w:rsidRDefault="00F9229A" w:rsidP="00F9229A">
      <w:pPr>
        <w:pStyle w:val="TableofFigures"/>
        <w:tabs>
          <w:tab w:val="right" w:leader="dot" w:pos="8827"/>
        </w:tabs>
        <w:ind w:firstLine="0"/>
        <w:rPr>
          <w:noProof/>
        </w:rPr>
      </w:pPr>
      <w:hyperlink r:id="rId12" w:anchor="_Toc215348927" w:history="1">
        <w:r w:rsidRPr="00DE7A0B">
          <w:rPr>
            <w:rStyle w:val="Hyperlink"/>
            <w:noProof/>
            <w:lang w:val="fr-FR"/>
          </w:rPr>
          <w:t>Figure IV</w:t>
        </w:r>
        <w:r w:rsidRPr="00DE7A0B">
          <w:rPr>
            <w:rStyle w:val="Hyperlink"/>
            <w:noProof/>
            <w:lang w:val="fr-FR"/>
          </w:rPr>
          <w:noBreakHyphen/>
          <w:t>4: Visualisation de la matrice de confusion Random Forest</w:t>
        </w:r>
        <w:r>
          <w:rPr>
            <w:noProof/>
            <w:webHidden/>
          </w:rPr>
          <w:tab/>
        </w:r>
        <w:r>
          <w:rPr>
            <w:noProof/>
            <w:webHidden/>
          </w:rPr>
          <w:fldChar w:fldCharType="begin"/>
        </w:r>
        <w:r>
          <w:rPr>
            <w:noProof/>
            <w:webHidden/>
          </w:rPr>
          <w:instrText xml:space="preserve"> PAGEREF _Toc215348927 \h </w:instrText>
        </w:r>
        <w:r>
          <w:rPr>
            <w:noProof/>
            <w:webHidden/>
          </w:rPr>
        </w:r>
        <w:r>
          <w:rPr>
            <w:noProof/>
            <w:webHidden/>
          </w:rPr>
          <w:fldChar w:fldCharType="separate"/>
        </w:r>
        <w:r>
          <w:rPr>
            <w:noProof/>
            <w:webHidden/>
          </w:rPr>
          <w:t>59</w:t>
        </w:r>
        <w:r>
          <w:rPr>
            <w:noProof/>
            <w:webHidden/>
          </w:rPr>
          <w:fldChar w:fldCharType="end"/>
        </w:r>
      </w:hyperlink>
    </w:p>
    <w:p w14:paraId="3F6F668D" w14:textId="34C04F6F" w:rsidR="00F9229A" w:rsidRDefault="00F9229A" w:rsidP="00F9229A">
      <w:pPr>
        <w:pStyle w:val="TableofFigures"/>
        <w:tabs>
          <w:tab w:val="right" w:leader="dot" w:pos="8827"/>
        </w:tabs>
        <w:ind w:firstLine="0"/>
        <w:rPr>
          <w:noProof/>
        </w:rPr>
      </w:pPr>
      <w:hyperlink w:anchor="_Toc215348928" w:history="1">
        <w:r w:rsidRPr="00DE7A0B">
          <w:rPr>
            <w:rStyle w:val="Hyperlink"/>
            <w:noProof/>
            <w:lang w:val="fr-FR"/>
          </w:rPr>
          <w:t>Figure IV</w:t>
        </w:r>
        <w:r w:rsidRPr="00DE7A0B">
          <w:rPr>
            <w:rStyle w:val="Hyperlink"/>
            <w:noProof/>
            <w:lang w:val="fr-FR"/>
          </w:rPr>
          <w:noBreakHyphen/>
          <w:t>5: Visualisation de la matrice de confusion</w:t>
        </w:r>
        <w:r>
          <w:rPr>
            <w:noProof/>
            <w:webHidden/>
          </w:rPr>
          <w:tab/>
        </w:r>
        <w:r>
          <w:rPr>
            <w:noProof/>
            <w:webHidden/>
          </w:rPr>
          <w:fldChar w:fldCharType="begin"/>
        </w:r>
        <w:r>
          <w:rPr>
            <w:noProof/>
            <w:webHidden/>
          </w:rPr>
          <w:instrText xml:space="preserve"> PAGEREF _Toc215348928 \h </w:instrText>
        </w:r>
        <w:r>
          <w:rPr>
            <w:noProof/>
            <w:webHidden/>
          </w:rPr>
        </w:r>
        <w:r>
          <w:rPr>
            <w:noProof/>
            <w:webHidden/>
          </w:rPr>
          <w:fldChar w:fldCharType="separate"/>
        </w:r>
        <w:r>
          <w:rPr>
            <w:noProof/>
            <w:webHidden/>
          </w:rPr>
          <w:t>62</w:t>
        </w:r>
        <w:r>
          <w:rPr>
            <w:noProof/>
            <w:webHidden/>
          </w:rPr>
          <w:fldChar w:fldCharType="end"/>
        </w:r>
      </w:hyperlink>
    </w:p>
    <w:p w14:paraId="2FBDFFD9" w14:textId="74C4D0EC" w:rsidR="00F9229A" w:rsidRDefault="00F9229A" w:rsidP="00F9229A">
      <w:pPr>
        <w:pStyle w:val="TableofFigures"/>
        <w:tabs>
          <w:tab w:val="right" w:leader="dot" w:pos="8827"/>
        </w:tabs>
        <w:ind w:firstLine="0"/>
        <w:rPr>
          <w:noProof/>
        </w:rPr>
      </w:pPr>
      <w:hyperlink r:id="rId13" w:anchor="_Toc215348929" w:history="1">
        <w:r w:rsidRPr="00DE7A0B">
          <w:rPr>
            <w:rStyle w:val="Hyperlink"/>
            <w:noProof/>
            <w:lang w:val="fr-FR"/>
          </w:rPr>
          <w:t>Figure IV</w:t>
        </w:r>
        <w:r w:rsidRPr="00DE7A0B">
          <w:rPr>
            <w:rStyle w:val="Hyperlink"/>
            <w:noProof/>
            <w:lang w:val="fr-FR"/>
          </w:rPr>
          <w:noBreakHyphen/>
          <w:t>6: Courbe d'Accurasy CNN + LSTM</w:t>
        </w:r>
        <w:r>
          <w:rPr>
            <w:noProof/>
            <w:webHidden/>
          </w:rPr>
          <w:tab/>
        </w:r>
        <w:r>
          <w:rPr>
            <w:noProof/>
            <w:webHidden/>
          </w:rPr>
          <w:fldChar w:fldCharType="begin"/>
        </w:r>
        <w:r>
          <w:rPr>
            <w:noProof/>
            <w:webHidden/>
          </w:rPr>
          <w:instrText xml:space="preserve"> PAGEREF _Toc215348929 \h </w:instrText>
        </w:r>
        <w:r>
          <w:rPr>
            <w:noProof/>
            <w:webHidden/>
          </w:rPr>
        </w:r>
        <w:r>
          <w:rPr>
            <w:noProof/>
            <w:webHidden/>
          </w:rPr>
          <w:fldChar w:fldCharType="separate"/>
        </w:r>
        <w:r>
          <w:rPr>
            <w:noProof/>
            <w:webHidden/>
          </w:rPr>
          <w:t>63</w:t>
        </w:r>
        <w:r>
          <w:rPr>
            <w:noProof/>
            <w:webHidden/>
          </w:rPr>
          <w:fldChar w:fldCharType="end"/>
        </w:r>
      </w:hyperlink>
    </w:p>
    <w:p w14:paraId="270CEC65" w14:textId="7FB5D253" w:rsidR="00F9229A" w:rsidRDefault="00F9229A" w:rsidP="00F9229A">
      <w:pPr>
        <w:pStyle w:val="TableofFigures"/>
        <w:tabs>
          <w:tab w:val="right" w:leader="dot" w:pos="8827"/>
        </w:tabs>
        <w:ind w:firstLine="0"/>
        <w:rPr>
          <w:noProof/>
        </w:rPr>
      </w:pPr>
      <w:hyperlink w:anchor="_Toc215348930" w:history="1">
        <w:r w:rsidRPr="00DE7A0B">
          <w:rPr>
            <w:rStyle w:val="Hyperlink"/>
            <w:noProof/>
            <w:lang w:val="fr-FR"/>
          </w:rPr>
          <w:t>Figure IV</w:t>
        </w:r>
        <w:r w:rsidRPr="00DE7A0B">
          <w:rPr>
            <w:rStyle w:val="Hyperlink"/>
            <w:noProof/>
            <w:lang w:val="fr-FR"/>
          </w:rPr>
          <w:noBreakHyphen/>
          <w:t>7: Courbe de perte CNN + LSTM</w:t>
        </w:r>
        <w:r>
          <w:rPr>
            <w:noProof/>
            <w:webHidden/>
          </w:rPr>
          <w:tab/>
        </w:r>
        <w:r>
          <w:rPr>
            <w:noProof/>
            <w:webHidden/>
          </w:rPr>
          <w:fldChar w:fldCharType="begin"/>
        </w:r>
        <w:r>
          <w:rPr>
            <w:noProof/>
            <w:webHidden/>
          </w:rPr>
          <w:instrText xml:space="preserve"> PAGEREF _Toc215348930 \h </w:instrText>
        </w:r>
        <w:r>
          <w:rPr>
            <w:noProof/>
            <w:webHidden/>
          </w:rPr>
        </w:r>
        <w:r>
          <w:rPr>
            <w:noProof/>
            <w:webHidden/>
          </w:rPr>
          <w:fldChar w:fldCharType="separate"/>
        </w:r>
        <w:r>
          <w:rPr>
            <w:noProof/>
            <w:webHidden/>
          </w:rPr>
          <w:t>64</w:t>
        </w:r>
        <w:r>
          <w:rPr>
            <w:noProof/>
            <w:webHidden/>
          </w:rPr>
          <w:fldChar w:fldCharType="end"/>
        </w:r>
      </w:hyperlink>
    </w:p>
    <w:p w14:paraId="35D599E3" w14:textId="18AA5D04" w:rsidR="00F9229A" w:rsidRDefault="00F9229A" w:rsidP="00F9229A">
      <w:pPr>
        <w:pStyle w:val="TableofFigures"/>
        <w:tabs>
          <w:tab w:val="right" w:leader="dot" w:pos="8827"/>
        </w:tabs>
        <w:ind w:firstLine="0"/>
        <w:rPr>
          <w:noProof/>
        </w:rPr>
      </w:pPr>
      <w:hyperlink w:anchor="_Toc215348931" w:history="1">
        <w:r w:rsidRPr="00DE7A0B">
          <w:rPr>
            <w:rStyle w:val="Hyperlink"/>
            <w:noProof/>
            <w:lang w:val="fr-FR"/>
          </w:rPr>
          <w:t>Figure IV</w:t>
        </w:r>
        <w:r w:rsidRPr="00DE7A0B">
          <w:rPr>
            <w:rStyle w:val="Hyperlink"/>
            <w:noProof/>
            <w:lang w:val="fr-FR"/>
          </w:rPr>
          <w:noBreakHyphen/>
          <w:t>8: Plateforme de visualisation</w:t>
        </w:r>
        <w:r>
          <w:rPr>
            <w:noProof/>
            <w:webHidden/>
          </w:rPr>
          <w:tab/>
        </w:r>
        <w:r>
          <w:rPr>
            <w:noProof/>
            <w:webHidden/>
          </w:rPr>
          <w:fldChar w:fldCharType="begin"/>
        </w:r>
        <w:r>
          <w:rPr>
            <w:noProof/>
            <w:webHidden/>
          </w:rPr>
          <w:instrText xml:space="preserve"> PAGEREF _Toc215348931 \h </w:instrText>
        </w:r>
        <w:r>
          <w:rPr>
            <w:noProof/>
            <w:webHidden/>
          </w:rPr>
        </w:r>
        <w:r>
          <w:rPr>
            <w:noProof/>
            <w:webHidden/>
          </w:rPr>
          <w:fldChar w:fldCharType="separate"/>
        </w:r>
        <w:r>
          <w:rPr>
            <w:noProof/>
            <w:webHidden/>
          </w:rPr>
          <w:t>67</w:t>
        </w:r>
        <w:r>
          <w:rPr>
            <w:noProof/>
            <w:webHidden/>
          </w:rPr>
          <w:fldChar w:fldCharType="end"/>
        </w:r>
      </w:hyperlink>
    </w:p>
    <w:p w14:paraId="65B06FA1" w14:textId="5E7D5FF9" w:rsidR="00F9229A" w:rsidRDefault="00F9229A" w:rsidP="00F9229A">
      <w:pPr>
        <w:spacing w:after="0" w:line="240" w:lineRule="auto"/>
        <w:ind w:firstLine="0"/>
        <w:jc w:val="left"/>
        <w:rPr>
          <w:lang w:val="fr-FR"/>
        </w:rPr>
      </w:pPr>
      <w:r>
        <w:rPr>
          <w:lang w:val="fr-FR"/>
        </w:rPr>
        <w:fldChar w:fldCharType="end"/>
      </w:r>
      <w:commentRangeEnd w:id="2"/>
      <w:r w:rsidR="009F1F48">
        <w:rPr>
          <w:rStyle w:val="CommentReference"/>
        </w:rPr>
        <w:commentReference w:id="2"/>
      </w:r>
    </w:p>
    <w:p w14:paraId="01BFC4CA" w14:textId="77777777" w:rsidR="00F9229A" w:rsidRDefault="00F9229A">
      <w:pPr>
        <w:spacing w:after="0" w:line="240" w:lineRule="auto"/>
        <w:ind w:firstLine="0"/>
        <w:jc w:val="left"/>
        <w:rPr>
          <w:lang w:val="fr-FR"/>
        </w:rPr>
      </w:pPr>
    </w:p>
    <w:p w14:paraId="07AB5EF3" w14:textId="77777777" w:rsidR="00F9229A" w:rsidRDefault="00F9229A">
      <w:pPr>
        <w:spacing w:after="0" w:line="240" w:lineRule="auto"/>
        <w:ind w:firstLine="0"/>
        <w:jc w:val="left"/>
        <w:rPr>
          <w:lang w:val="fr-FR"/>
        </w:rPr>
      </w:pPr>
    </w:p>
    <w:p w14:paraId="70340C73" w14:textId="2E0186B6" w:rsidR="00F9229A" w:rsidRDefault="00F9229A" w:rsidP="00F9229A">
      <w:pPr>
        <w:pStyle w:val="Heading1"/>
        <w:rPr>
          <w:lang w:val="fr-FR"/>
        </w:rPr>
      </w:pPr>
      <w:bookmarkStart w:id="6" w:name="_Toc215349551"/>
      <w:r>
        <w:rPr>
          <w:lang w:val="fr-FR"/>
        </w:rPr>
        <w:lastRenderedPageBreak/>
        <w:t>liste des tableaux</w:t>
      </w:r>
      <w:bookmarkEnd w:id="6"/>
    </w:p>
    <w:p w14:paraId="29FF680C" w14:textId="792D0E8E" w:rsidR="00F9229A" w:rsidRDefault="00F9229A" w:rsidP="00F9229A">
      <w:pPr>
        <w:pStyle w:val="TableofFigures"/>
        <w:tabs>
          <w:tab w:val="right" w:leader="dot" w:pos="8827"/>
        </w:tabs>
        <w:ind w:firstLine="0"/>
        <w:rPr>
          <w:rFonts w:asciiTheme="minorHAnsi" w:eastAsiaTheme="minorEastAsia" w:hAnsiTheme="minorHAnsi" w:cstheme="minorBidi"/>
          <w:noProof/>
          <w:kern w:val="2"/>
          <w:sz w:val="22"/>
          <w14:ligatures w14:val="standardContextual"/>
        </w:rPr>
      </w:pPr>
      <w:r>
        <w:rPr>
          <w:lang w:val="fr-FR"/>
        </w:rPr>
        <w:fldChar w:fldCharType="begin"/>
      </w:r>
      <w:r>
        <w:rPr>
          <w:lang w:val="fr-FR"/>
        </w:rPr>
        <w:instrText xml:space="preserve"> TOC \h \z \c "Tableau" </w:instrText>
      </w:r>
      <w:r>
        <w:rPr>
          <w:lang w:val="fr-FR"/>
        </w:rPr>
        <w:fldChar w:fldCharType="separate"/>
      </w:r>
      <w:hyperlink w:anchor="_Toc215348953" w:history="1">
        <w:r w:rsidRPr="008330BB">
          <w:rPr>
            <w:rStyle w:val="Hyperlink"/>
            <w:noProof/>
            <w:lang w:val="fr-FR"/>
          </w:rPr>
          <w:t>Tableau I</w:t>
        </w:r>
        <w:r w:rsidRPr="008330BB">
          <w:rPr>
            <w:rStyle w:val="Hyperlink"/>
            <w:noProof/>
            <w:lang w:val="fr-FR"/>
          </w:rPr>
          <w:noBreakHyphen/>
          <w:t>1: Les différentes stratégies de maintenance</w:t>
        </w:r>
        <w:r>
          <w:rPr>
            <w:noProof/>
            <w:webHidden/>
          </w:rPr>
          <w:tab/>
        </w:r>
        <w:r>
          <w:rPr>
            <w:noProof/>
            <w:webHidden/>
          </w:rPr>
          <w:fldChar w:fldCharType="begin"/>
        </w:r>
        <w:r>
          <w:rPr>
            <w:noProof/>
            <w:webHidden/>
          </w:rPr>
          <w:instrText xml:space="preserve"> PAGEREF _Toc215348953 \h </w:instrText>
        </w:r>
        <w:r>
          <w:rPr>
            <w:noProof/>
            <w:webHidden/>
          </w:rPr>
        </w:r>
        <w:r>
          <w:rPr>
            <w:noProof/>
            <w:webHidden/>
          </w:rPr>
          <w:fldChar w:fldCharType="separate"/>
        </w:r>
        <w:r>
          <w:rPr>
            <w:noProof/>
            <w:webHidden/>
          </w:rPr>
          <w:t>14</w:t>
        </w:r>
        <w:r>
          <w:rPr>
            <w:noProof/>
            <w:webHidden/>
          </w:rPr>
          <w:fldChar w:fldCharType="end"/>
        </w:r>
      </w:hyperlink>
    </w:p>
    <w:p w14:paraId="46476189" w14:textId="14FFE608" w:rsidR="00F9229A" w:rsidRDefault="00F9229A" w:rsidP="00F9229A">
      <w:pPr>
        <w:pStyle w:val="TableofFigures"/>
        <w:tabs>
          <w:tab w:val="right" w:leader="dot" w:pos="8827"/>
        </w:tabs>
        <w:ind w:firstLine="0"/>
        <w:rPr>
          <w:rFonts w:asciiTheme="minorHAnsi" w:eastAsiaTheme="minorEastAsia" w:hAnsiTheme="minorHAnsi" w:cstheme="minorBidi"/>
          <w:noProof/>
          <w:kern w:val="2"/>
          <w:sz w:val="22"/>
          <w14:ligatures w14:val="standardContextual"/>
        </w:rPr>
      </w:pPr>
      <w:hyperlink w:anchor="_Toc215348954" w:history="1">
        <w:r w:rsidRPr="008330BB">
          <w:rPr>
            <w:rStyle w:val="Hyperlink"/>
            <w:noProof/>
          </w:rPr>
          <w:t>Tableau I</w:t>
        </w:r>
        <w:r w:rsidRPr="008330BB">
          <w:rPr>
            <w:rStyle w:val="Hyperlink"/>
            <w:noProof/>
          </w:rPr>
          <w:noBreakHyphen/>
          <w:t>2: Algorithmes du machine learning</w:t>
        </w:r>
        <w:r>
          <w:rPr>
            <w:noProof/>
            <w:webHidden/>
          </w:rPr>
          <w:tab/>
        </w:r>
        <w:r>
          <w:rPr>
            <w:noProof/>
            <w:webHidden/>
          </w:rPr>
          <w:fldChar w:fldCharType="begin"/>
        </w:r>
        <w:r>
          <w:rPr>
            <w:noProof/>
            <w:webHidden/>
          </w:rPr>
          <w:instrText xml:space="preserve"> PAGEREF _Toc215348954 \h </w:instrText>
        </w:r>
        <w:r>
          <w:rPr>
            <w:noProof/>
            <w:webHidden/>
          </w:rPr>
        </w:r>
        <w:r>
          <w:rPr>
            <w:noProof/>
            <w:webHidden/>
          </w:rPr>
          <w:fldChar w:fldCharType="separate"/>
        </w:r>
        <w:r>
          <w:rPr>
            <w:noProof/>
            <w:webHidden/>
          </w:rPr>
          <w:t>22</w:t>
        </w:r>
        <w:r>
          <w:rPr>
            <w:noProof/>
            <w:webHidden/>
          </w:rPr>
          <w:fldChar w:fldCharType="end"/>
        </w:r>
      </w:hyperlink>
    </w:p>
    <w:p w14:paraId="3B75A20E" w14:textId="76E2B089" w:rsidR="00F9229A" w:rsidRDefault="00F9229A" w:rsidP="00F9229A">
      <w:pPr>
        <w:pStyle w:val="TableofFigures"/>
        <w:tabs>
          <w:tab w:val="right" w:leader="dot" w:pos="8827"/>
        </w:tabs>
        <w:ind w:firstLine="0"/>
        <w:rPr>
          <w:rFonts w:asciiTheme="minorHAnsi" w:eastAsiaTheme="minorEastAsia" w:hAnsiTheme="minorHAnsi" w:cstheme="minorBidi"/>
          <w:noProof/>
          <w:kern w:val="2"/>
          <w:sz w:val="22"/>
          <w14:ligatures w14:val="standardContextual"/>
        </w:rPr>
      </w:pPr>
      <w:hyperlink w:anchor="_Toc215348955" w:history="1">
        <w:r w:rsidRPr="008330BB">
          <w:rPr>
            <w:rStyle w:val="Hyperlink"/>
            <w:noProof/>
          </w:rPr>
          <w:t>Tableau I</w:t>
        </w:r>
        <w:r w:rsidRPr="008330BB">
          <w:rPr>
            <w:rStyle w:val="Hyperlink"/>
            <w:noProof/>
          </w:rPr>
          <w:noBreakHyphen/>
          <w:t>3: Travaux antérieurs</w:t>
        </w:r>
        <w:r>
          <w:rPr>
            <w:noProof/>
            <w:webHidden/>
          </w:rPr>
          <w:tab/>
        </w:r>
        <w:r>
          <w:rPr>
            <w:noProof/>
            <w:webHidden/>
          </w:rPr>
          <w:fldChar w:fldCharType="begin"/>
        </w:r>
        <w:r>
          <w:rPr>
            <w:noProof/>
            <w:webHidden/>
          </w:rPr>
          <w:instrText xml:space="preserve"> PAGEREF _Toc215348955 \h </w:instrText>
        </w:r>
        <w:r>
          <w:rPr>
            <w:noProof/>
            <w:webHidden/>
          </w:rPr>
        </w:r>
        <w:r>
          <w:rPr>
            <w:noProof/>
            <w:webHidden/>
          </w:rPr>
          <w:fldChar w:fldCharType="separate"/>
        </w:r>
        <w:r>
          <w:rPr>
            <w:noProof/>
            <w:webHidden/>
          </w:rPr>
          <w:t>24</w:t>
        </w:r>
        <w:r>
          <w:rPr>
            <w:noProof/>
            <w:webHidden/>
          </w:rPr>
          <w:fldChar w:fldCharType="end"/>
        </w:r>
      </w:hyperlink>
    </w:p>
    <w:p w14:paraId="2AD6D265" w14:textId="08E542BF" w:rsidR="00F9229A" w:rsidRDefault="00F9229A" w:rsidP="00F9229A">
      <w:pPr>
        <w:pStyle w:val="TableofFigures"/>
        <w:tabs>
          <w:tab w:val="right" w:leader="dot" w:pos="8827"/>
        </w:tabs>
        <w:ind w:firstLine="0"/>
        <w:rPr>
          <w:rFonts w:asciiTheme="minorHAnsi" w:eastAsiaTheme="minorEastAsia" w:hAnsiTheme="minorHAnsi" w:cstheme="minorBidi"/>
          <w:noProof/>
          <w:kern w:val="2"/>
          <w:sz w:val="22"/>
          <w14:ligatures w14:val="standardContextual"/>
        </w:rPr>
      </w:pPr>
      <w:hyperlink w:anchor="_Toc215348956" w:history="1">
        <w:r w:rsidRPr="008330BB">
          <w:rPr>
            <w:rStyle w:val="Hyperlink"/>
            <w:noProof/>
            <w:lang w:val="fr-FR"/>
          </w:rPr>
          <w:t>Tableau IV</w:t>
        </w:r>
        <w:r w:rsidRPr="008330BB">
          <w:rPr>
            <w:rStyle w:val="Hyperlink"/>
            <w:noProof/>
            <w:lang w:val="fr-FR"/>
          </w:rPr>
          <w:noBreakHyphen/>
          <w:t>1: Performance du modèle Random Forest</w:t>
        </w:r>
        <w:r>
          <w:rPr>
            <w:noProof/>
            <w:webHidden/>
          </w:rPr>
          <w:tab/>
        </w:r>
        <w:r>
          <w:rPr>
            <w:noProof/>
            <w:webHidden/>
          </w:rPr>
          <w:fldChar w:fldCharType="begin"/>
        </w:r>
        <w:r>
          <w:rPr>
            <w:noProof/>
            <w:webHidden/>
          </w:rPr>
          <w:instrText xml:space="preserve"> PAGEREF _Toc215348956 \h </w:instrText>
        </w:r>
        <w:r>
          <w:rPr>
            <w:noProof/>
            <w:webHidden/>
          </w:rPr>
        </w:r>
        <w:r>
          <w:rPr>
            <w:noProof/>
            <w:webHidden/>
          </w:rPr>
          <w:fldChar w:fldCharType="separate"/>
        </w:r>
        <w:r>
          <w:rPr>
            <w:noProof/>
            <w:webHidden/>
          </w:rPr>
          <w:t>58</w:t>
        </w:r>
        <w:r>
          <w:rPr>
            <w:noProof/>
            <w:webHidden/>
          </w:rPr>
          <w:fldChar w:fldCharType="end"/>
        </w:r>
      </w:hyperlink>
    </w:p>
    <w:p w14:paraId="0E524855" w14:textId="0F77FCD4" w:rsidR="00F9229A" w:rsidRDefault="00F9229A" w:rsidP="00F9229A">
      <w:pPr>
        <w:pStyle w:val="TableofFigures"/>
        <w:tabs>
          <w:tab w:val="right" w:leader="dot" w:pos="8827"/>
        </w:tabs>
        <w:ind w:firstLine="0"/>
        <w:rPr>
          <w:rFonts w:asciiTheme="minorHAnsi" w:eastAsiaTheme="minorEastAsia" w:hAnsiTheme="minorHAnsi" w:cstheme="minorBidi"/>
          <w:noProof/>
          <w:kern w:val="2"/>
          <w:sz w:val="22"/>
          <w14:ligatures w14:val="standardContextual"/>
        </w:rPr>
      </w:pPr>
      <w:hyperlink w:anchor="_Toc215348957" w:history="1">
        <w:r w:rsidRPr="008330BB">
          <w:rPr>
            <w:rStyle w:val="Hyperlink"/>
            <w:noProof/>
            <w:lang w:val="fr-FR"/>
          </w:rPr>
          <w:t>Tableau IV</w:t>
        </w:r>
        <w:r w:rsidRPr="008330BB">
          <w:rPr>
            <w:rStyle w:val="Hyperlink"/>
            <w:noProof/>
            <w:lang w:val="fr-FR"/>
          </w:rPr>
          <w:noBreakHyphen/>
          <w:t>2: Matrice du modèle Random Forest</w:t>
        </w:r>
        <w:r>
          <w:rPr>
            <w:noProof/>
            <w:webHidden/>
          </w:rPr>
          <w:tab/>
        </w:r>
        <w:r>
          <w:rPr>
            <w:noProof/>
            <w:webHidden/>
          </w:rPr>
          <w:fldChar w:fldCharType="begin"/>
        </w:r>
        <w:r>
          <w:rPr>
            <w:noProof/>
            <w:webHidden/>
          </w:rPr>
          <w:instrText xml:space="preserve"> PAGEREF _Toc215348957 \h </w:instrText>
        </w:r>
        <w:r>
          <w:rPr>
            <w:noProof/>
            <w:webHidden/>
          </w:rPr>
        </w:r>
        <w:r>
          <w:rPr>
            <w:noProof/>
            <w:webHidden/>
          </w:rPr>
          <w:fldChar w:fldCharType="separate"/>
        </w:r>
        <w:r>
          <w:rPr>
            <w:noProof/>
            <w:webHidden/>
          </w:rPr>
          <w:t>58</w:t>
        </w:r>
        <w:r>
          <w:rPr>
            <w:noProof/>
            <w:webHidden/>
          </w:rPr>
          <w:fldChar w:fldCharType="end"/>
        </w:r>
      </w:hyperlink>
    </w:p>
    <w:p w14:paraId="05AD9DFA" w14:textId="4A662FF1" w:rsidR="00F9229A" w:rsidRDefault="00F9229A" w:rsidP="00F9229A">
      <w:pPr>
        <w:pStyle w:val="TableofFigures"/>
        <w:tabs>
          <w:tab w:val="right" w:leader="dot" w:pos="8827"/>
        </w:tabs>
        <w:ind w:firstLine="0"/>
        <w:rPr>
          <w:rFonts w:asciiTheme="minorHAnsi" w:eastAsiaTheme="minorEastAsia" w:hAnsiTheme="minorHAnsi" w:cstheme="minorBidi"/>
          <w:noProof/>
          <w:kern w:val="2"/>
          <w:sz w:val="22"/>
          <w14:ligatures w14:val="standardContextual"/>
        </w:rPr>
      </w:pPr>
      <w:hyperlink w:anchor="_Toc215348958" w:history="1">
        <w:r w:rsidRPr="008330BB">
          <w:rPr>
            <w:rStyle w:val="Hyperlink"/>
            <w:noProof/>
            <w:lang w:val="fr-FR"/>
          </w:rPr>
          <w:t>Tableau IV</w:t>
        </w:r>
        <w:r w:rsidRPr="008330BB">
          <w:rPr>
            <w:rStyle w:val="Hyperlink"/>
            <w:noProof/>
            <w:lang w:val="fr-FR"/>
          </w:rPr>
          <w:noBreakHyphen/>
          <w:t>3: Performance du modèle CNN/LSTM</w:t>
        </w:r>
        <w:r>
          <w:rPr>
            <w:noProof/>
            <w:webHidden/>
          </w:rPr>
          <w:tab/>
        </w:r>
        <w:r>
          <w:rPr>
            <w:noProof/>
            <w:webHidden/>
          </w:rPr>
          <w:fldChar w:fldCharType="begin"/>
        </w:r>
        <w:r>
          <w:rPr>
            <w:noProof/>
            <w:webHidden/>
          </w:rPr>
          <w:instrText xml:space="preserve"> PAGEREF _Toc215348958 \h </w:instrText>
        </w:r>
        <w:r>
          <w:rPr>
            <w:noProof/>
            <w:webHidden/>
          </w:rPr>
        </w:r>
        <w:r>
          <w:rPr>
            <w:noProof/>
            <w:webHidden/>
          </w:rPr>
          <w:fldChar w:fldCharType="separate"/>
        </w:r>
        <w:r>
          <w:rPr>
            <w:noProof/>
            <w:webHidden/>
          </w:rPr>
          <w:t>61</w:t>
        </w:r>
        <w:r>
          <w:rPr>
            <w:noProof/>
            <w:webHidden/>
          </w:rPr>
          <w:fldChar w:fldCharType="end"/>
        </w:r>
      </w:hyperlink>
    </w:p>
    <w:p w14:paraId="70924307" w14:textId="18C8A30A" w:rsidR="00F9229A" w:rsidRDefault="00F9229A" w:rsidP="00F9229A">
      <w:pPr>
        <w:pStyle w:val="TableofFigures"/>
        <w:tabs>
          <w:tab w:val="right" w:leader="dot" w:pos="8827"/>
        </w:tabs>
        <w:ind w:firstLine="0"/>
        <w:rPr>
          <w:rFonts w:asciiTheme="minorHAnsi" w:eastAsiaTheme="minorEastAsia" w:hAnsiTheme="minorHAnsi" w:cstheme="minorBidi"/>
          <w:noProof/>
          <w:kern w:val="2"/>
          <w:sz w:val="22"/>
          <w14:ligatures w14:val="standardContextual"/>
        </w:rPr>
      </w:pPr>
      <w:hyperlink w:anchor="_Toc215348959" w:history="1">
        <w:r w:rsidRPr="008330BB">
          <w:rPr>
            <w:rStyle w:val="Hyperlink"/>
            <w:noProof/>
            <w:lang w:val="fr-FR"/>
          </w:rPr>
          <w:t>Tableau IV</w:t>
        </w:r>
        <w:r w:rsidRPr="008330BB">
          <w:rPr>
            <w:rStyle w:val="Hyperlink"/>
            <w:noProof/>
            <w:lang w:val="fr-FR"/>
          </w:rPr>
          <w:noBreakHyphen/>
          <w:t>4: Matrice de confusion du CNN/LSTM</w:t>
        </w:r>
        <w:r>
          <w:rPr>
            <w:noProof/>
            <w:webHidden/>
          </w:rPr>
          <w:tab/>
        </w:r>
        <w:r>
          <w:rPr>
            <w:noProof/>
            <w:webHidden/>
          </w:rPr>
          <w:fldChar w:fldCharType="begin"/>
        </w:r>
        <w:r>
          <w:rPr>
            <w:noProof/>
            <w:webHidden/>
          </w:rPr>
          <w:instrText xml:space="preserve"> PAGEREF _Toc215348959 \h </w:instrText>
        </w:r>
        <w:r>
          <w:rPr>
            <w:noProof/>
            <w:webHidden/>
          </w:rPr>
        </w:r>
        <w:r>
          <w:rPr>
            <w:noProof/>
            <w:webHidden/>
          </w:rPr>
          <w:fldChar w:fldCharType="separate"/>
        </w:r>
        <w:r>
          <w:rPr>
            <w:noProof/>
            <w:webHidden/>
          </w:rPr>
          <w:t>61</w:t>
        </w:r>
        <w:r>
          <w:rPr>
            <w:noProof/>
            <w:webHidden/>
          </w:rPr>
          <w:fldChar w:fldCharType="end"/>
        </w:r>
      </w:hyperlink>
    </w:p>
    <w:p w14:paraId="36226120" w14:textId="3F69441C" w:rsidR="00F9229A" w:rsidRDefault="00F9229A" w:rsidP="00F9229A">
      <w:pPr>
        <w:pStyle w:val="TableofFigures"/>
        <w:tabs>
          <w:tab w:val="right" w:leader="dot" w:pos="8827"/>
        </w:tabs>
        <w:ind w:firstLine="0"/>
        <w:rPr>
          <w:rFonts w:asciiTheme="minorHAnsi" w:eastAsiaTheme="minorEastAsia" w:hAnsiTheme="minorHAnsi" w:cstheme="minorBidi"/>
          <w:noProof/>
          <w:kern w:val="2"/>
          <w:sz w:val="22"/>
          <w14:ligatures w14:val="standardContextual"/>
        </w:rPr>
      </w:pPr>
      <w:hyperlink w:anchor="_Toc215348960" w:history="1">
        <w:r w:rsidRPr="008330BB">
          <w:rPr>
            <w:rStyle w:val="Hyperlink"/>
            <w:noProof/>
            <w:lang w:val="fr-FR"/>
          </w:rPr>
          <w:t>Tableau IV</w:t>
        </w:r>
        <w:r w:rsidRPr="008330BB">
          <w:rPr>
            <w:rStyle w:val="Hyperlink"/>
            <w:noProof/>
            <w:lang w:val="fr-FR"/>
          </w:rPr>
          <w:noBreakHyphen/>
          <w:t>5: Synthèse des performances</w:t>
        </w:r>
        <w:r>
          <w:rPr>
            <w:noProof/>
            <w:webHidden/>
          </w:rPr>
          <w:tab/>
        </w:r>
        <w:r>
          <w:rPr>
            <w:noProof/>
            <w:webHidden/>
          </w:rPr>
          <w:fldChar w:fldCharType="begin"/>
        </w:r>
        <w:r>
          <w:rPr>
            <w:noProof/>
            <w:webHidden/>
          </w:rPr>
          <w:instrText xml:space="preserve"> PAGEREF _Toc215348960 \h </w:instrText>
        </w:r>
        <w:r>
          <w:rPr>
            <w:noProof/>
            <w:webHidden/>
          </w:rPr>
        </w:r>
        <w:r>
          <w:rPr>
            <w:noProof/>
            <w:webHidden/>
          </w:rPr>
          <w:fldChar w:fldCharType="separate"/>
        </w:r>
        <w:r>
          <w:rPr>
            <w:noProof/>
            <w:webHidden/>
          </w:rPr>
          <w:t>65</w:t>
        </w:r>
        <w:r>
          <w:rPr>
            <w:noProof/>
            <w:webHidden/>
          </w:rPr>
          <w:fldChar w:fldCharType="end"/>
        </w:r>
      </w:hyperlink>
    </w:p>
    <w:p w14:paraId="260EE6B9" w14:textId="6349F158" w:rsidR="00F9229A" w:rsidRDefault="00F9229A" w:rsidP="00F9229A">
      <w:pPr>
        <w:ind w:firstLine="0"/>
        <w:rPr>
          <w:lang w:val="fr-FR"/>
        </w:rPr>
      </w:pPr>
      <w:r>
        <w:rPr>
          <w:lang w:val="fr-FR"/>
        </w:rPr>
        <w:fldChar w:fldCharType="end"/>
      </w:r>
    </w:p>
    <w:p w14:paraId="26BCA160" w14:textId="77777777" w:rsidR="00F9229A" w:rsidRDefault="00F9229A">
      <w:pPr>
        <w:spacing w:after="0" w:line="240" w:lineRule="auto"/>
        <w:ind w:firstLine="0"/>
        <w:jc w:val="left"/>
        <w:rPr>
          <w:lang w:val="fr-FR"/>
        </w:rPr>
      </w:pPr>
      <w:r>
        <w:rPr>
          <w:lang w:val="fr-FR"/>
        </w:rPr>
        <w:br w:type="page"/>
      </w:r>
    </w:p>
    <w:bookmarkStart w:id="7" w:name="_Toc215349552" w:displacedByCustomXml="next"/>
    <w:sdt>
      <w:sdtPr>
        <w:rPr>
          <w:b w:val="0"/>
          <w:bCs w:val="0"/>
          <w:caps w:val="0"/>
          <w:kern w:val="0"/>
          <w:szCs w:val="22"/>
        </w:rPr>
        <w:id w:val="1362707624"/>
        <w:docPartObj>
          <w:docPartGallery w:val="Table of Contents"/>
          <w:docPartUnique/>
        </w:docPartObj>
      </w:sdtPr>
      <w:sdtEndPr>
        <w:rPr>
          <w:noProof/>
        </w:rPr>
      </w:sdtEndPr>
      <w:sdtContent>
        <w:p w14:paraId="415AE1B6" w14:textId="6D5F5BE6" w:rsidR="00F9229A" w:rsidRDefault="00F9229A" w:rsidP="00F9229A">
          <w:pPr>
            <w:pStyle w:val="Heading1"/>
          </w:pPr>
          <w:r>
            <w:t>Table des matieres</w:t>
          </w:r>
          <w:bookmarkEnd w:id="7"/>
        </w:p>
        <w:p w14:paraId="0E3B9AC3" w14:textId="1B6C8D31" w:rsidR="00F9229A" w:rsidRDefault="00F9229A">
          <w:pPr>
            <w:pStyle w:val="TOC1"/>
            <w:tabs>
              <w:tab w:val="right" w:leader="dot" w:pos="8827"/>
            </w:tabs>
            <w:rPr>
              <w:rFonts w:asciiTheme="minorHAnsi" w:eastAsiaTheme="minorEastAsia" w:hAnsiTheme="minorHAnsi" w:cstheme="minorBidi"/>
              <w:noProof/>
              <w:kern w:val="2"/>
              <w:sz w:val="22"/>
              <w14:ligatures w14:val="standardContextual"/>
            </w:rPr>
          </w:pPr>
          <w:r>
            <w:fldChar w:fldCharType="begin"/>
          </w:r>
          <w:r>
            <w:instrText xml:space="preserve"> TOC \o "1-3" \h \z \u </w:instrText>
          </w:r>
          <w:r>
            <w:fldChar w:fldCharType="separate"/>
          </w:r>
          <w:hyperlink w:anchor="_Toc215349549" w:history="1">
            <w:r w:rsidRPr="0028464F">
              <w:rPr>
                <w:rStyle w:val="Hyperlink"/>
                <w:noProof/>
                <w:lang w:val="fr-FR"/>
              </w:rPr>
              <w:t>liste des acronymes</w:t>
            </w:r>
            <w:r>
              <w:rPr>
                <w:noProof/>
                <w:webHidden/>
              </w:rPr>
              <w:tab/>
            </w:r>
            <w:r>
              <w:rPr>
                <w:noProof/>
                <w:webHidden/>
              </w:rPr>
              <w:fldChar w:fldCharType="begin"/>
            </w:r>
            <w:r>
              <w:rPr>
                <w:noProof/>
                <w:webHidden/>
              </w:rPr>
              <w:instrText xml:space="preserve"> PAGEREF _Toc215349549 \h </w:instrText>
            </w:r>
            <w:r>
              <w:rPr>
                <w:noProof/>
                <w:webHidden/>
              </w:rPr>
            </w:r>
            <w:r>
              <w:rPr>
                <w:noProof/>
                <w:webHidden/>
              </w:rPr>
              <w:fldChar w:fldCharType="separate"/>
            </w:r>
            <w:r>
              <w:rPr>
                <w:noProof/>
                <w:webHidden/>
              </w:rPr>
              <w:t>I</w:t>
            </w:r>
            <w:r>
              <w:rPr>
                <w:noProof/>
                <w:webHidden/>
              </w:rPr>
              <w:fldChar w:fldCharType="end"/>
            </w:r>
          </w:hyperlink>
        </w:p>
        <w:p w14:paraId="1FACDDB8" w14:textId="2878171B" w:rsidR="00F9229A" w:rsidRDefault="00F9229A">
          <w:pPr>
            <w:pStyle w:val="TOC1"/>
            <w:tabs>
              <w:tab w:val="right" w:leader="dot" w:pos="8827"/>
            </w:tabs>
            <w:rPr>
              <w:rFonts w:asciiTheme="minorHAnsi" w:eastAsiaTheme="minorEastAsia" w:hAnsiTheme="minorHAnsi" w:cstheme="minorBidi"/>
              <w:noProof/>
              <w:kern w:val="2"/>
              <w:sz w:val="22"/>
              <w14:ligatures w14:val="standardContextual"/>
            </w:rPr>
          </w:pPr>
          <w:hyperlink w:anchor="_Toc215349550" w:history="1">
            <w:r w:rsidRPr="0028464F">
              <w:rPr>
                <w:rStyle w:val="Hyperlink"/>
                <w:noProof/>
                <w:lang w:val="fr-FR"/>
              </w:rPr>
              <w:t>liste des figures</w:t>
            </w:r>
            <w:r>
              <w:rPr>
                <w:noProof/>
                <w:webHidden/>
              </w:rPr>
              <w:tab/>
            </w:r>
            <w:r>
              <w:rPr>
                <w:noProof/>
                <w:webHidden/>
              </w:rPr>
              <w:fldChar w:fldCharType="begin"/>
            </w:r>
            <w:r>
              <w:rPr>
                <w:noProof/>
                <w:webHidden/>
              </w:rPr>
              <w:instrText xml:space="preserve"> PAGEREF _Toc215349550 \h </w:instrText>
            </w:r>
            <w:r>
              <w:rPr>
                <w:noProof/>
                <w:webHidden/>
              </w:rPr>
            </w:r>
            <w:r>
              <w:rPr>
                <w:noProof/>
                <w:webHidden/>
              </w:rPr>
              <w:fldChar w:fldCharType="separate"/>
            </w:r>
            <w:r>
              <w:rPr>
                <w:noProof/>
                <w:webHidden/>
              </w:rPr>
              <w:t>II</w:t>
            </w:r>
            <w:r>
              <w:rPr>
                <w:noProof/>
                <w:webHidden/>
              </w:rPr>
              <w:fldChar w:fldCharType="end"/>
            </w:r>
          </w:hyperlink>
        </w:p>
        <w:p w14:paraId="45C29C22" w14:textId="7ACE5194" w:rsidR="00F9229A" w:rsidRDefault="00F9229A">
          <w:pPr>
            <w:pStyle w:val="TOC1"/>
            <w:tabs>
              <w:tab w:val="right" w:leader="dot" w:pos="8827"/>
            </w:tabs>
            <w:rPr>
              <w:rFonts w:asciiTheme="minorHAnsi" w:eastAsiaTheme="minorEastAsia" w:hAnsiTheme="minorHAnsi" w:cstheme="minorBidi"/>
              <w:noProof/>
              <w:kern w:val="2"/>
              <w:sz w:val="22"/>
              <w14:ligatures w14:val="standardContextual"/>
            </w:rPr>
          </w:pPr>
          <w:hyperlink w:anchor="_Toc215349551" w:history="1">
            <w:r w:rsidRPr="0028464F">
              <w:rPr>
                <w:rStyle w:val="Hyperlink"/>
                <w:noProof/>
                <w:lang w:val="fr-FR"/>
              </w:rPr>
              <w:t>liste des tableaux</w:t>
            </w:r>
            <w:r>
              <w:rPr>
                <w:noProof/>
                <w:webHidden/>
              </w:rPr>
              <w:tab/>
            </w:r>
            <w:r>
              <w:rPr>
                <w:noProof/>
                <w:webHidden/>
              </w:rPr>
              <w:fldChar w:fldCharType="begin"/>
            </w:r>
            <w:r>
              <w:rPr>
                <w:noProof/>
                <w:webHidden/>
              </w:rPr>
              <w:instrText xml:space="preserve"> PAGEREF _Toc215349551 \h </w:instrText>
            </w:r>
            <w:r>
              <w:rPr>
                <w:noProof/>
                <w:webHidden/>
              </w:rPr>
            </w:r>
            <w:r>
              <w:rPr>
                <w:noProof/>
                <w:webHidden/>
              </w:rPr>
              <w:fldChar w:fldCharType="separate"/>
            </w:r>
            <w:r>
              <w:rPr>
                <w:noProof/>
                <w:webHidden/>
              </w:rPr>
              <w:t>III</w:t>
            </w:r>
            <w:r>
              <w:rPr>
                <w:noProof/>
                <w:webHidden/>
              </w:rPr>
              <w:fldChar w:fldCharType="end"/>
            </w:r>
          </w:hyperlink>
        </w:p>
        <w:p w14:paraId="55EC9858" w14:textId="3AEA426D" w:rsidR="00F9229A" w:rsidRDefault="00F9229A">
          <w:pPr>
            <w:pStyle w:val="TOC1"/>
            <w:tabs>
              <w:tab w:val="right" w:leader="dot" w:pos="8827"/>
            </w:tabs>
            <w:rPr>
              <w:rFonts w:asciiTheme="minorHAnsi" w:eastAsiaTheme="minorEastAsia" w:hAnsiTheme="minorHAnsi" w:cstheme="minorBidi"/>
              <w:noProof/>
              <w:kern w:val="2"/>
              <w:sz w:val="22"/>
              <w14:ligatures w14:val="standardContextual"/>
            </w:rPr>
          </w:pPr>
          <w:hyperlink w:anchor="_Toc215349552" w:history="1">
            <w:r w:rsidRPr="0028464F">
              <w:rPr>
                <w:rStyle w:val="Hyperlink"/>
                <w:noProof/>
              </w:rPr>
              <w:t>Table des matieres</w:t>
            </w:r>
            <w:r>
              <w:rPr>
                <w:noProof/>
                <w:webHidden/>
              </w:rPr>
              <w:tab/>
            </w:r>
            <w:r>
              <w:rPr>
                <w:noProof/>
                <w:webHidden/>
              </w:rPr>
              <w:fldChar w:fldCharType="begin"/>
            </w:r>
            <w:r>
              <w:rPr>
                <w:noProof/>
                <w:webHidden/>
              </w:rPr>
              <w:instrText xml:space="preserve"> PAGEREF _Toc215349552 \h </w:instrText>
            </w:r>
            <w:r>
              <w:rPr>
                <w:noProof/>
                <w:webHidden/>
              </w:rPr>
            </w:r>
            <w:r>
              <w:rPr>
                <w:noProof/>
                <w:webHidden/>
              </w:rPr>
              <w:fldChar w:fldCharType="separate"/>
            </w:r>
            <w:r>
              <w:rPr>
                <w:noProof/>
                <w:webHidden/>
              </w:rPr>
              <w:t>IV</w:t>
            </w:r>
            <w:r>
              <w:rPr>
                <w:noProof/>
                <w:webHidden/>
              </w:rPr>
              <w:fldChar w:fldCharType="end"/>
            </w:r>
          </w:hyperlink>
        </w:p>
        <w:p w14:paraId="709D598F" w14:textId="24EC94E9" w:rsidR="00F9229A" w:rsidRDefault="00F9229A">
          <w:pPr>
            <w:pStyle w:val="TOC1"/>
            <w:tabs>
              <w:tab w:val="right" w:leader="dot" w:pos="8827"/>
            </w:tabs>
            <w:rPr>
              <w:rFonts w:asciiTheme="minorHAnsi" w:eastAsiaTheme="minorEastAsia" w:hAnsiTheme="minorHAnsi" w:cstheme="minorBidi"/>
              <w:noProof/>
              <w:kern w:val="2"/>
              <w:sz w:val="22"/>
              <w14:ligatures w14:val="standardContextual"/>
            </w:rPr>
          </w:pPr>
          <w:hyperlink w:anchor="_Toc215349553" w:history="1">
            <w:r w:rsidRPr="0028464F">
              <w:rPr>
                <w:rStyle w:val="Hyperlink"/>
                <w:noProof/>
                <w:lang w:val="fr-FR"/>
              </w:rPr>
              <w:t>avant-propos</w:t>
            </w:r>
            <w:r>
              <w:rPr>
                <w:noProof/>
                <w:webHidden/>
              </w:rPr>
              <w:tab/>
            </w:r>
            <w:r>
              <w:rPr>
                <w:noProof/>
                <w:webHidden/>
              </w:rPr>
              <w:fldChar w:fldCharType="begin"/>
            </w:r>
            <w:r>
              <w:rPr>
                <w:noProof/>
                <w:webHidden/>
              </w:rPr>
              <w:instrText xml:space="preserve"> PAGEREF _Toc215349553 \h </w:instrText>
            </w:r>
            <w:r>
              <w:rPr>
                <w:noProof/>
                <w:webHidden/>
              </w:rPr>
            </w:r>
            <w:r>
              <w:rPr>
                <w:noProof/>
                <w:webHidden/>
              </w:rPr>
              <w:fldChar w:fldCharType="separate"/>
            </w:r>
            <w:r>
              <w:rPr>
                <w:noProof/>
                <w:webHidden/>
              </w:rPr>
              <w:t>IX</w:t>
            </w:r>
            <w:r>
              <w:rPr>
                <w:noProof/>
                <w:webHidden/>
              </w:rPr>
              <w:fldChar w:fldCharType="end"/>
            </w:r>
          </w:hyperlink>
        </w:p>
        <w:p w14:paraId="5F81AAE0" w14:textId="53FA68A7" w:rsidR="00F9229A" w:rsidRDefault="00F9229A">
          <w:pPr>
            <w:pStyle w:val="TOC1"/>
            <w:tabs>
              <w:tab w:val="left" w:pos="1320"/>
              <w:tab w:val="right" w:leader="dot" w:pos="8827"/>
            </w:tabs>
            <w:rPr>
              <w:rFonts w:asciiTheme="minorHAnsi" w:eastAsiaTheme="minorEastAsia" w:hAnsiTheme="minorHAnsi" w:cstheme="minorBidi"/>
              <w:noProof/>
              <w:kern w:val="2"/>
              <w:sz w:val="22"/>
              <w14:ligatures w14:val="standardContextual"/>
            </w:rPr>
          </w:pPr>
          <w:hyperlink w:anchor="_Toc215349554" w:history="1">
            <w:r w:rsidRPr="0028464F">
              <w:rPr>
                <w:rStyle w:val="Hyperlink"/>
                <w:noProof/>
                <w:lang w:val="fr-FR"/>
              </w:rPr>
              <w:t>0.</w:t>
            </w:r>
            <w:r>
              <w:rPr>
                <w:rFonts w:asciiTheme="minorHAnsi" w:eastAsiaTheme="minorEastAsia" w:hAnsiTheme="minorHAnsi" w:cstheme="minorBidi"/>
                <w:noProof/>
                <w:kern w:val="2"/>
                <w:sz w:val="22"/>
                <w14:ligatures w14:val="standardContextual"/>
              </w:rPr>
              <w:tab/>
            </w:r>
            <w:r w:rsidRPr="0028464F">
              <w:rPr>
                <w:rStyle w:val="Hyperlink"/>
                <w:noProof/>
                <w:lang w:val="fr-FR"/>
              </w:rPr>
              <w:t>Introduction générale</w:t>
            </w:r>
            <w:r>
              <w:rPr>
                <w:noProof/>
                <w:webHidden/>
              </w:rPr>
              <w:tab/>
            </w:r>
            <w:r>
              <w:rPr>
                <w:noProof/>
                <w:webHidden/>
              </w:rPr>
              <w:fldChar w:fldCharType="begin"/>
            </w:r>
            <w:r>
              <w:rPr>
                <w:noProof/>
                <w:webHidden/>
              </w:rPr>
              <w:instrText xml:space="preserve"> PAGEREF _Toc215349554 \h </w:instrText>
            </w:r>
            <w:r>
              <w:rPr>
                <w:noProof/>
                <w:webHidden/>
              </w:rPr>
            </w:r>
            <w:r>
              <w:rPr>
                <w:noProof/>
                <w:webHidden/>
              </w:rPr>
              <w:fldChar w:fldCharType="separate"/>
            </w:r>
            <w:r>
              <w:rPr>
                <w:noProof/>
                <w:webHidden/>
              </w:rPr>
              <w:t>1</w:t>
            </w:r>
            <w:r>
              <w:rPr>
                <w:noProof/>
                <w:webHidden/>
              </w:rPr>
              <w:fldChar w:fldCharType="end"/>
            </w:r>
          </w:hyperlink>
        </w:p>
        <w:p w14:paraId="0C852AD2" w14:textId="15C04002"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555" w:history="1">
            <w:r w:rsidRPr="0028464F">
              <w:rPr>
                <w:rStyle w:val="Hyperlink"/>
                <w:noProof/>
                <w:lang w:val="fr-FR"/>
              </w:rPr>
              <w:t>0.1.</w:t>
            </w:r>
            <w:r>
              <w:rPr>
                <w:rFonts w:asciiTheme="minorHAnsi" w:eastAsiaTheme="minorEastAsia" w:hAnsiTheme="minorHAnsi" w:cstheme="minorBidi"/>
                <w:noProof/>
                <w:kern w:val="2"/>
                <w:sz w:val="22"/>
                <w14:ligatures w14:val="standardContextual"/>
              </w:rPr>
              <w:tab/>
            </w:r>
            <w:r w:rsidRPr="0028464F">
              <w:rPr>
                <w:rStyle w:val="Hyperlink"/>
                <w:noProof/>
                <w:lang w:val="fr-FR"/>
              </w:rPr>
              <w:t>Contexte et justification du sujet</w:t>
            </w:r>
            <w:r>
              <w:rPr>
                <w:noProof/>
                <w:webHidden/>
              </w:rPr>
              <w:tab/>
            </w:r>
            <w:r>
              <w:rPr>
                <w:noProof/>
                <w:webHidden/>
              </w:rPr>
              <w:fldChar w:fldCharType="begin"/>
            </w:r>
            <w:r>
              <w:rPr>
                <w:noProof/>
                <w:webHidden/>
              </w:rPr>
              <w:instrText xml:space="preserve"> PAGEREF _Toc215349555 \h </w:instrText>
            </w:r>
            <w:r>
              <w:rPr>
                <w:noProof/>
                <w:webHidden/>
              </w:rPr>
            </w:r>
            <w:r>
              <w:rPr>
                <w:noProof/>
                <w:webHidden/>
              </w:rPr>
              <w:fldChar w:fldCharType="separate"/>
            </w:r>
            <w:r>
              <w:rPr>
                <w:noProof/>
                <w:webHidden/>
              </w:rPr>
              <w:t>1</w:t>
            </w:r>
            <w:r>
              <w:rPr>
                <w:noProof/>
                <w:webHidden/>
              </w:rPr>
              <w:fldChar w:fldCharType="end"/>
            </w:r>
          </w:hyperlink>
        </w:p>
        <w:p w14:paraId="6BC86CCA" w14:textId="1DB385DE"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556" w:history="1">
            <w:r w:rsidRPr="0028464F">
              <w:rPr>
                <w:rStyle w:val="Hyperlink"/>
                <w:noProof/>
                <w:lang w:val="fr-FR"/>
              </w:rPr>
              <w:t>0.2.</w:t>
            </w:r>
            <w:r>
              <w:rPr>
                <w:rFonts w:asciiTheme="minorHAnsi" w:eastAsiaTheme="minorEastAsia" w:hAnsiTheme="minorHAnsi" w:cstheme="minorBidi"/>
                <w:noProof/>
                <w:kern w:val="2"/>
                <w:sz w:val="22"/>
                <w14:ligatures w14:val="standardContextual"/>
              </w:rPr>
              <w:tab/>
            </w:r>
            <w:r w:rsidRPr="0028464F">
              <w:rPr>
                <w:rStyle w:val="Hyperlink"/>
                <w:noProof/>
                <w:lang w:val="fr-FR"/>
              </w:rPr>
              <w:t>Problématique</w:t>
            </w:r>
            <w:r>
              <w:rPr>
                <w:noProof/>
                <w:webHidden/>
              </w:rPr>
              <w:tab/>
            </w:r>
            <w:r>
              <w:rPr>
                <w:noProof/>
                <w:webHidden/>
              </w:rPr>
              <w:fldChar w:fldCharType="begin"/>
            </w:r>
            <w:r>
              <w:rPr>
                <w:noProof/>
                <w:webHidden/>
              </w:rPr>
              <w:instrText xml:space="preserve"> PAGEREF _Toc215349556 \h </w:instrText>
            </w:r>
            <w:r>
              <w:rPr>
                <w:noProof/>
                <w:webHidden/>
              </w:rPr>
            </w:r>
            <w:r>
              <w:rPr>
                <w:noProof/>
                <w:webHidden/>
              </w:rPr>
              <w:fldChar w:fldCharType="separate"/>
            </w:r>
            <w:r>
              <w:rPr>
                <w:noProof/>
                <w:webHidden/>
              </w:rPr>
              <w:t>1</w:t>
            </w:r>
            <w:r>
              <w:rPr>
                <w:noProof/>
                <w:webHidden/>
              </w:rPr>
              <w:fldChar w:fldCharType="end"/>
            </w:r>
          </w:hyperlink>
        </w:p>
        <w:p w14:paraId="03026B8F" w14:textId="06BE8EC1"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557" w:history="1">
            <w:r w:rsidRPr="0028464F">
              <w:rPr>
                <w:rStyle w:val="Hyperlink"/>
                <w:noProof/>
                <w:lang w:val="fr-FR"/>
              </w:rPr>
              <w:t>0.3.</w:t>
            </w:r>
            <w:r>
              <w:rPr>
                <w:rFonts w:asciiTheme="minorHAnsi" w:eastAsiaTheme="minorEastAsia" w:hAnsiTheme="minorHAnsi" w:cstheme="minorBidi"/>
                <w:noProof/>
                <w:kern w:val="2"/>
                <w:sz w:val="22"/>
                <w14:ligatures w14:val="standardContextual"/>
              </w:rPr>
              <w:tab/>
            </w:r>
            <w:r w:rsidRPr="0028464F">
              <w:rPr>
                <w:rStyle w:val="Hyperlink"/>
                <w:noProof/>
                <w:lang w:val="fr-FR"/>
              </w:rPr>
              <w:t>Hypothèse</w:t>
            </w:r>
            <w:r>
              <w:rPr>
                <w:noProof/>
                <w:webHidden/>
              </w:rPr>
              <w:tab/>
            </w:r>
            <w:r>
              <w:rPr>
                <w:noProof/>
                <w:webHidden/>
              </w:rPr>
              <w:fldChar w:fldCharType="begin"/>
            </w:r>
            <w:r>
              <w:rPr>
                <w:noProof/>
                <w:webHidden/>
              </w:rPr>
              <w:instrText xml:space="preserve"> PAGEREF _Toc215349557 \h </w:instrText>
            </w:r>
            <w:r>
              <w:rPr>
                <w:noProof/>
                <w:webHidden/>
              </w:rPr>
            </w:r>
            <w:r>
              <w:rPr>
                <w:noProof/>
                <w:webHidden/>
              </w:rPr>
              <w:fldChar w:fldCharType="separate"/>
            </w:r>
            <w:r>
              <w:rPr>
                <w:noProof/>
                <w:webHidden/>
              </w:rPr>
              <w:t>2</w:t>
            </w:r>
            <w:r>
              <w:rPr>
                <w:noProof/>
                <w:webHidden/>
              </w:rPr>
              <w:fldChar w:fldCharType="end"/>
            </w:r>
          </w:hyperlink>
        </w:p>
        <w:p w14:paraId="0EE50F44" w14:textId="0B72B50F"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558" w:history="1">
            <w:r w:rsidRPr="0028464F">
              <w:rPr>
                <w:rStyle w:val="Hyperlink"/>
                <w:noProof/>
                <w:lang w:val="fr-FR"/>
              </w:rPr>
              <w:t>0.4.</w:t>
            </w:r>
            <w:r>
              <w:rPr>
                <w:rFonts w:asciiTheme="minorHAnsi" w:eastAsiaTheme="minorEastAsia" w:hAnsiTheme="minorHAnsi" w:cstheme="minorBidi"/>
                <w:noProof/>
                <w:kern w:val="2"/>
                <w:sz w:val="22"/>
                <w14:ligatures w14:val="standardContextual"/>
              </w:rPr>
              <w:tab/>
            </w:r>
            <w:r w:rsidRPr="0028464F">
              <w:rPr>
                <w:rStyle w:val="Hyperlink"/>
                <w:noProof/>
                <w:lang w:val="fr-FR"/>
              </w:rPr>
              <w:t>Objectifs du travail</w:t>
            </w:r>
            <w:r>
              <w:rPr>
                <w:noProof/>
                <w:webHidden/>
              </w:rPr>
              <w:tab/>
            </w:r>
            <w:r>
              <w:rPr>
                <w:noProof/>
                <w:webHidden/>
              </w:rPr>
              <w:fldChar w:fldCharType="begin"/>
            </w:r>
            <w:r>
              <w:rPr>
                <w:noProof/>
                <w:webHidden/>
              </w:rPr>
              <w:instrText xml:space="preserve"> PAGEREF _Toc215349558 \h </w:instrText>
            </w:r>
            <w:r>
              <w:rPr>
                <w:noProof/>
                <w:webHidden/>
              </w:rPr>
            </w:r>
            <w:r>
              <w:rPr>
                <w:noProof/>
                <w:webHidden/>
              </w:rPr>
              <w:fldChar w:fldCharType="separate"/>
            </w:r>
            <w:r>
              <w:rPr>
                <w:noProof/>
                <w:webHidden/>
              </w:rPr>
              <w:t>2</w:t>
            </w:r>
            <w:r>
              <w:rPr>
                <w:noProof/>
                <w:webHidden/>
              </w:rPr>
              <w:fldChar w:fldCharType="end"/>
            </w:r>
          </w:hyperlink>
        </w:p>
        <w:p w14:paraId="04874DAB" w14:textId="428E7608"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559" w:history="1">
            <w:r w:rsidRPr="0028464F">
              <w:rPr>
                <w:rStyle w:val="Hyperlink"/>
                <w:noProof/>
                <w:lang w:val="fr-FR"/>
              </w:rPr>
              <w:t>0.5.</w:t>
            </w:r>
            <w:r>
              <w:rPr>
                <w:rFonts w:asciiTheme="minorHAnsi" w:eastAsiaTheme="minorEastAsia" w:hAnsiTheme="minorHAnsi" w:cstheme="minorBidi"/>
                <w:noProof/>
                <w:kern w:val="2"/>
                <w:sz w:val="22"/>
                <w14:ligatures w14:val="standardContextual"/>
              </w:rPr>
              <w:tab/>
            </w:r>
            <w:r w:rsidRPr="0028464F">
              <w:rPr>
                <w:rStyle w:val="Hyperlink"/>
                <w:noProof/>
                <w:lang w:val="fr-FR"/>
              </w:rPr>
              <w:t>Choix et intérêts du sujet</w:t>
            </w:r>
            <w:r>
              <w:rPr>
                <w:noProof/>
                <w:webHidden/>
              </w:rPr>
              <w:tab/>
            </w:r>
            <w:r>
              <w:rPr>
                <w:noProof/>
                <w:webHidden/>
              </w:rPr>
              <w:fldChar w:fldCharType="begin"/>
            </w:r>
            <w:r>
              <w:rPr>
                <w:noProof/>
                <w:webHidden/>
              </w:rPr>
              <w:instrText xml:space="preserve"> PAGEREF _Toc215349559 \h </w:instrText>
            </w:r>
            <w:r>
              <w:rPr>
                <w:noProof/>
                <w:webHidden/>
              </w:rPr>
            </w:r>
            <w:r>
              <w:rPr>
                <w:noProof/>
                <w:webHidden/>
              </w:rPr>
              <w:fldChar w:fldCharType="separate"/>
            </w:r>
            <w:r>
              <w:rPr>
                <w:noProof/>
                <w:webHidden/>
              </w:rPr>
              <w:t>2</w:t>
            </w:r>
            <w:r>
              <w:rPr>
                <w:noProof/>
                <w:webHidden/>
              </w:rPr>
              <w:fldChar w:fldCharType="end"/>
            </w:r>
          </w:hyperlink>
        </w:p>
        <w:p w14:paraId="55BB58CF" w14:textId="0FCAE22F"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560" w:history="1">
            <w:r w:rsidRPr="0028464F">
              <w:rPr>
                <w:rStyle w:val="Hyperlink"/>
                <w:noProof/>
                <w:lang w:val="fr-FR"/>
              </w:rPr>
              <w:t>0.6.</w:t>
            </w:r>
            <w:r>
              <w:rPr>
                <w:rFonts w:asciiTheme="minorHAnsi" w:eastAsiaTheme="minorEastAsia" w:hAnsiTheme="minorHAnsi" w:cstheme="minorBidi"/>
                <w:noProof/>
                <w:kern w:val="2"/>
                <w:sz w:val="22"/>
                <w14:ligatures w14:val="standardContextual"/>
              </w:rPr>
              <w:tab/>
            </w:r>
            <w:r w:rsidRPr="0028464F">
              <w:rPr>
                <w:rStyle w:val="Hyperlink"/>
                <w:noProof/>
                <w:lang w:val="fr-FR"/>
              </w:rPr>
              <w:t>Subdivision du travail</w:t>
            </w:r>
            <w:r>
              <w:rPr>
                <w:noProof/>
                <w:webHidden/>
              </w:rPr>
              <w:tab/>
            </w:r>
            <w:r>
              <w:rPr>
                <w:noProof/>
                <w:webHidden/>
              </w:rPr>
              <w:fldChar w:fldCharType="begin"/>
            </w:r>
            <w:r>
              <w:rPr>
                <w:noProof/>
                <w:webHidden/>
              </w:rPr>
              <w:instrText xml:space="preserve"> PAGEREF _Toc215349560 \h </w:instrText>
            </w:r>
            <w:r>
              <w:rPr>
                <w:noProof/>
                <w:webHidden/>
              </w:rPr>
            </w:r>
            <w:r>
              <w:rPr>
                <w:noProof/>
                <w:webHidden/>
              </w:rPr>
              <w:fldChar w:fldCharType="separate"/>
            </w:r>
            <w:r>
              <w:rPr>
                <w:noProof/>
                <w:webHidden/>
              </w:rPr>
              <w:t>3</w:t>
            </w:r>
            <w:r>
              <w:rPr>
                <w:noProof/>
                <w:webHidden/>
              </w:rPr>
              <w:fldChar w:fldCharType="end"/>
            </w:r>
          </w:hyperlink>
        </w:p>
        <w:p w14:paraId="0F4AE62D" w14:textId="7870CD4B" w:rsidR="00F9229A" w:rsidRDefault="00F9229A">
          <w:pPr>
            <w:pStyle w:val="TOC1"/>
            <w:tabs>
              <w:tab w:val="left" w:pos="2313"/>
              <w:tab w:val="right" w:leader="dot" w:pos="8827"/>
            </w:tabs>
            <w:rPr>
              <w:rFonts w:asciiTheme="minorHAnsi" w:eastAsiaTheme="minorEastAsia" w:hAnsiTheme="minorHAnsi" w:cstheme="minorBidi"/>
              <w:noProof/>
              <w:kern w:val="2"/>
              <w:sz w:val="22"/>
              <w14:ligatures w14:val="standardContextual"/>
            </w:rPr>
          </w:pPr>
          <w:hyperlink w:anchor="_Toc215349561" w:history="1">
            <w:r w:rsidRPr="0028464F">
              <w:rPr>
                <w:rStyle w:val="Hyperlink"/>
                <w:noProof/>
                <w:lang w:val="fr-FR"/>
              </w:rPr>
              <w:t>CHAPITRE I.</w:t>
            </w:r>
            <w:r>
              <w:rPr>
                <w:rFonts w:asciiTheme="minorHAnsi" w:eastAsiaTheme="minorEastAsia" w:hAnsiTheme="minorHAnsi" w:cstheme="minorBidi"/>
                <w:noProof/>
                <w:kern w:val="2"/>
                <w:sz w:val="22"/>
                <w14:ligatures w14:val="standardContextual"/>
              </w:rPr>
              <w:tab/>
            </w:r>
            <w:r w:rsidRPr="0028464F">
              <w:rPr>
                <w:rStyle w:val="Hyperlink"/>
                <w:noProof/>
                <w:lang w:val="fr-FR"/>
              </w:rPr>
              <w:t>revue de la LITTÉRATURE</w:t>
            </w:r>
            <w:r>
              <w:rPr>
                <w:noProof/>
                <w:webHidden/>
              </w:rPr>
              <w:tab/>
            </w:r>
            <w:r>
              <w:rPr>
                <w:noProof/>
                <w:webHidden/>
              </w:rPr>
              <w:fldChar w:fldCharType="begin"/>
            </w:r>
            <w:r>
              <w:rPr>
                <w:noProof/>
                <w:webHidden/>
              </w:rPr>
              <w:instrText xml:space="preserve"> PAGEREF _Toc215349561 \h </w:instrText>
            </w:r>
            <w:r>
              <w:rPr>
                <w:noProof/>
                <w:webHidden/>
              </w:rPr>
            </w:r>
            <w:r>
              <w:rPr>
                <w:noProof/>
                <w:webHidden/>
              </w:rPr>
              <w:fldChar w:fldCharType="separate"/>
            </w:r>
            <w:r>
              <w:rPr>
                <w:noProof/>
                <w:webHidden/>
              </w:rPr>
              <w:t>4</w:t>
            </w:r>
            <w:r>
              <w:rPr>
                <w:noProof/>
                <w:webHidden/>
              </w:rPr>
              <w:fldChar w:fldCharType="end"/>
            </w:r>
          </w:hyperlink>
        </w:p>
        <w:p w14:paraId="476D122E" w14:textId="4DA12153" w:rsidR="00F9229A" w:rsidRDefault="00F9229A">
          <w:pPr>
            <w:pStyle w:val="TOC2"/>
            <w:tabs>
              <w:tab w:val="left" w:pos="1540"/>
              <w:tab w:val="right" w:leader="dot" w:pos="8827"/>
            </w:tabs>
            <w:rPr>
              <w:rFonts w:asciiTheme="minorHAnsi" w:eastAsiaTheme="minorEastAsia" w:hAnsiTheme="minorHAnsi" w:cstheme="minorBidi"/>
              <w:noProof/>
              <w:kern w:val="2"/>
              <w:sz w:val="22"/>
              <w14:ligatures w14:val="standardContextual"/>
            </w:rPr>
          </w:pPr>
          <w:hyperlink w:anchor="_Toc215349562" w:history="1">
            <w:r w:rsidRPr="0028464F">
              <w:rPr>
                <w:rStyle w:val="Hyperlink"/>
                <w:noProof/>
                <w:lang w:val="fr-FR"/>
              </w:rPr>
              <w:t>I.1.</w:t>
            </w:r>
            <w:r>
              <w:rPr>
                <w:rFonts w:asciiTheme="minorHAnsi" w:eastAsiaTheme="minorEastAsia" w:hAnsiTheme="minorHAnsi" w:cstheme="minorBidi"/>
                <w:noProof/>
                <w:kern w:val="2"/>
                <w:sz w:val="22"/>
                <w14:ligatures w14:val="standardContextual"/>
              </w:rPr>
              <w:tab/>
            </w:r>
            <w:r w:rsidRPr="0028464F">
              <w:rPr>
                <w:rStyle w:val="Hyperlink"/>
                <w:noProof/>
                <w:lang w:val="fr-FR"/>
              </w:rPr>
              <w:t>Introduction</w:t>
            </w:r>
            <w:r>
              <w:rPr>
                <w:noProof/>
                <w:webHidden/>
              </w:rPr>
              <w:tab/>
            </w:r>
            <w:r>
              <w:rPr>
                <w:noProof/>
                <w:webHidden/>
              </w:rPr>
              <w:fldChar w:fldCharType="begin"/>
            </w:r>
            <w:r>
              <w:rPr>
                <w:noProof/>
                <w:webHidden/>
              </w:rPr>
              <w:instrText xml:space="preserve"> PAGEREF _Toc215349562 \h </w:instrText>
            </w:r>
            <w:r>
              <w:rPr>
                <w:noProof/>
                <w:webHidden/>
              </w:rPr>
            </w:r>
            <w:r>
              <w:rPr>
                <w:noProof/>
                <w:webHidden/>
              </w:rPr>
              <w:fldChar w:fldCharType="separate"/>
            </w:r>
            <w:r>
              <w:rPr>
                <w:noProof/>
                <w:webHidden/>
              </w:rPr>
              <w:t>4</w:t>
            </w:r>
            <w:r>
              <w:rPr>
                <w:noProof/>
                <w:webHidden/>
              </w:rPr>
              <w:fldChar w:fldCharType="end"/>
            </w:r>
          </w:hyperlink>
        </w:p>
        <w:p w14:paraId="3E5F53A4" w14:textId="4E9A2666" w:rsidR="00F9229A" w:rsidRDefault="00F9229A">
          <w:pPr>
            <w:pStyle w:val="TOC2"/>
            <w:tabs>
              <w:tab w:val="left" w:pos="1540"/>
              <w:tab w:val="right" w:leader="dot" w:pos="8827"/>
            </w:tabs>
            <w:rPr>
              <w:rFonts w:asciiTheme="minorHAnsi" w:eastAsiaTheme="minorEastAsia" w:hAnsiTheme="minorHAnsi" w:cstheme="minorBidi"/>
              <w:noProof/>
              <w:kern w:val="2"/>
              <w:sz w:val="22"/>
              <w14:ligatures w14:val="standardContextual"/>
            </w:rPr>
          </w:pPr>
          <w:hyperlink w:anchor="_Toc215349565" w:history="1">
            <w:r w:rsidRPr="0028464F">
              <w:rPr>
                <w:rStyle w:val="Hyperlink"/>
                <w:noProof/>
                <w:lang w:val="fr-FR"/>
              </w:rPr>
              <w:t>I.2.</w:t>
            </w:r>
            <w:r>
              <w:rPr>
                <w:rFonts w:asciiTheme="minorHAnsi" w:eastAsiaTheme="minorEastAsia" w:hAnsiTheme="minorHAnsi" w:cstheme="minorBidi"/>
                <w:noProof/>
                <w:kern w:val="2"/>
                <w:sz w:val="22"/>
                <w14:ligatures w14:val="standardContextual"/>
              </w:rPr>
              <w:tab/>
            </w:r>
            <w:r w:rsidRPr="0028464F">
              <w:rPr>
                <w:rStyle w:val="Hyperlink"/>
                <w:noProof/>
                <w:lang w:val="fr-FR"/>
              </w:rPr>
              <w:t>Maintenance des pompes industrielles</w:t>
            </w:r>
            <w:r>
              <w:rPr>
                <w:noProof/>
                <w:webHidden/>
              </w:rPr>
              <w:tab/>
            </w:r>
            <w:r>
              <w:rPr>
                <w:noProof/>
                <w:webHidden/>
              </w:rPr>
              <w:fldChar w:fldCharType="begin"/>
            </w:r>
            <w:r>
              <w:rPr>
                <w:noProof/>
                <w:webHidden/>
              </w:rPr>
              <w:instrText xml:space="preserve"> PAGEREF _Toc215349565 \h </w:instrText>
            </w:r>
            <w:r>
              <w:rPr>
                <w:noProof/>
                <w:webHidden/>
              </w:rPr>
            </w:r>
            <w:r>
              <w:rPr>
                <w:noProof/>
                <w:webHidden/>
              </w:rPr>
              <w:fldChar w:fldCharType="separate"/>
            </w:r>
            <w:r>
              <w:rPr>
                <w:noProof/>
                <w:webHidden/>
              </w:rPr>
              <w:t>5</w:t>
            </w:r>
            <w:r>
              <w:rPr>
                <w:noProof/>
                <w:webHidden/>
              </w:rPr>
              <w:fldChar w:fldCharType="end"/>
            </w:r>
          </w:hyperlink>
        </w:p>
        <w:p w14:paraId="6A1887C1" w14:textId="38DE531A"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66" w:history="1">
            <w:r w:rsidRPr="0028464F">
              <w:rPr>
                <w:rStyle w:val="Hyperlink"/>
                <w:noProof/>
                <w:lang w:val="fr-FR"/>
              </w:rPr>
              <w:t>I.2.1.</w:t>
            </w:r>
            <w:r>
              <w:rPr>
                <w:rFonts w:asciiTheme="minorHAnsi" w:eastAsiaTheme="minorEastAsia" w:hAnsiTheme="minorHAnsi" w:cstheme="minorBidi"/>
                <w:noProof/>
                <w:kern w:val="2"/>
                <w:sz w:val="22"/>
                <w14:ligatures w14:val="standardContextual"/>
              </w:rPr>
              <w:tab/>
            </w:r>
            <w:r w:rsidRPr="0028464F">
              <w:rPr>
                <w:rStyle w:val="Hyperlink"/>
                <w:noProof/>
                <w:lang w:val="fr-FR"/>
              </w:rPr>
              <w:t>Pompes industrielles</w:t>
            </w:r>
            <w:r>
              <w:rPr>
                <w:noProof/>
                <w:webHidden/>
              </w:rPr>
              <w:tab/>
            </w:r>
            <w:r>
              <w:rPr>
                <w:noProof/>
                <w:webHidden/>
              </w:rPr>
              <w:fldChar w:fldCharType="begin"/>
            </w:r>
            <w:r>
              <w:rPr>
                <w:noProof/>
                <w:webHidden/>
              </w:rPr>
              <w:instrText xml:space="preserve"> PAGEREF _Toc215349566 \h </w:instrText>
            </w:r>
            <w:r>
              <w:rPr>
                <w:noProof/>
                <w:webHidden/>
              </w:rPr>
            </w:r>
            <w:r>
              <w:rPr>
                <w:noProof/>
                <w:webHidden/>
              </w:rPr>
              <w:fldChar w:fldCharType="separate"/>
            </w:r>
            <w:r>
              <w:rPr>
                <w:noProof/>
                <w:webHidden/>
              </w:rPr>
              <w:t>5</w:t>
            </w:r>
            <w:r>
              <w:rPr>
                <w:noProof/>
                <w:webHidden/>
              </w:rPr>
              <w:fldChar w:fldCharType="end"/>
            </w:r>
          </w:hyperlink>
        </w:p>
        <w:p w14:paraId="4A1CD466" w14:textId="2FFEAB8C"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71" w:history="1">
            <w:r w:rsidRPr="0028464F">
              <w:rPr>
                <w:rStyle w:val="Hyperlink"/>
                <w:noProof/>
                <w:lang w:val="fr-FR"/>
              </w:rPr>
              <w:t>I.2.2.</w:t>
            </w:r>
            <w:r>
              <w:rPr>
                <w:rFonts w:asciiTheme="minorHAnsi" w:eastAsiaTheme="minorEastAsia" w:hAnsiTheme="minorHAnsi" w:cstheme="minorBidi"/>
                <w:noProof/>
                <w:kern w:val="2"/>
                <w:sz w:val="22"/>
                <w14:ligatures w14:val="standardContextual"/>
              </w:rPr>
              <w:tab/>
            </w:r>
            <w:r w:rsidRPr="0028464F">
              <w:rPr>
                <w:rStyle w:val="Hyperlink"/>
                <w:noProof/>
                <w:lang w:val="fr-FR"/>
              </w:rPr>
              <w:t>Typologie des pompes</w:t>
            </w:r>
            <w:r>
              <w:rPr>
                <w:noProof/>
                <w:webHidden/>
              </w:rPr>
              <w:tab/>
            </w:r>
            <w:r>
              <w:rPr>
                <w:noProof/>
                <w:webHidden/>
              </w:rPr>
              <w:fldChar w:fldCharType="begin"/>
            </w:r>
            <w:r>
              <w:rPr>
                <w:noProof/>
                <w:webHidden/>
              </w:rPr>
              <w:instrText xml:space="preserve"> PAGEREF _Toc215349571 \h </w:instrText>
            </w:r>
            <w:r>
              <w:rPr>
                <w:noProof/>
                <w:webHidden/>
              </w:rPr>
            </w:r>
            <w:r>
              <w:rPr>
                <w:noProof/>
                <w:webHidden/>
              </w:rPr>
              <w:fldChar w:fldCharType="separate"/>
            </w:r>
            <w:r>
              <w:rPr>
                <w:noProof/>
                <w:webHidden/>
              </w:rPr>
              <w:t>5</w:t>
            </w:r>
            <w:r>
              <w:rPr>
                <w:noProof/>
                <w:webHidden/>
              </w:rPr>
              <w:fldChar w:fldCharType="end"/>
            </w:r>
          </w:hyperlink>
        </w:p>
        <w:p w14:paraId="4F0D2C5D" w14:textId="033CFD7B" w:rsidR="00F9229A" w:rsidRDefault="00F9229A">
          <w:pPr>
            <w:pStyle w:val="TOC2"/>
            <w:tabs>
              <w:tab w:val="left" w:pos="1540"/>
              <w:tab w:val="right" w:leader="dot" w:pos="8827"/>
            </w:tabs>
            <w:rPr>
              <w:rFonts w:asciiTheme="minorHAnsi" w:eastAsiaTheme="minorEastAsia" w:hAnsiTheme="minorHAnsi" w:cstheme="minorBidi"/>
              <w:noProof/>
              <w:kern w:val="2"/>
              <w:sz w:val="22"/>
              <w14:ligatures w14:val="standardContextual"/>
            </w:rPr>
          </w:pPr>
          <w:hyperlink w:anchor="_Toc215349572" w:history="1">
            <w:r w:rsidRPr="0028464F">
              <w:rPr>
                <w:rStyle w:val="Hyperlink"/>
                <w:noProof/>
                <w:lang w:val="fr-FR"/>
              </w:rPr>
              <w:t>I.2.</w:t>
            </w:r>
            <w:r>
              <w:rPr>
                <w:rFonts w:asciiTheme="minorHAnsi" w:eastAsiaTheme="minorEastAsia" w:hAnsiTheme="minorHAnsi" w:cstheme="minorBidi"/>
                <w:noProof/>
                <w:kern w:val="2"/>
                <w:sz w:val="22"/>
                <w14:ligatures w14:val="standardContextual"/>
              </w:rPr>
              <w:tab/>
            </w:r>
            <w:r w:rsidRPr="0028464F">
              <w:rPr>
                <w:rStyle w:val="Hyperlink"/>
                <w:noProof/>
                <w:lang w:val="fr-FR"/>
              </w:rPr>
              <w:t>Principales caractéristiques d’une pompe</w:t>
            </w:r>
            <w:r>
              <w:rPr>
                <w:noProof/>
                <w:webHidden/>
              </w:rPr>
              <w:tab/>
            </w:r>
            <w:r>
              <w:rPr>
                <w:noProof/>
                <w:webHidden/>
              </w:rPr>
              <w:fldChar w:fldCharType="begin"/>
            </w:r>
            <w:r>
              <w:rPr>
                <w:noProof/>
                <w:webHidden/>
              </w:rPr>
              <w:instrText xml:space="preserve"> PAGEREF _Toc215349572 \h </w:instrText>
            </w:r>
            <w:r>
              <w:rPr>
                <w:noProof/>
                <w:webHidden/>
              </w:rPr>
            </w:r>
            <w:r>
              <w:rPr>
                <w:noProof/>
                <w:webHidden/>
              </w:rPr>
              <w:fldChar w:fldCharType="separate"/>
            </w:r>
            <w:r>
              <w:rPr>
                <w:noProof/>
                <w:webHidden/>
              </w:rPr>
              <w:t>9</w:t>
            </w:r>
            <w:r>
              <w:rPr>
                <w:noProof/>
                <w:webHidden/>
              </w:rPr>
              <w:fldChar w:fldCharType="end"/>
            </w:r>
          </w:hyperlink>
        </w:p>
        <w:p w14:paraId="476BC76C" w14:textId="459A1154"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73" w:history="1">
            <w:r w:rsidRPr="0028464F">
              <w:rPr>
                <w:rStyle w:val="Hyperlink"/>
                <w:noProof/>
                <w:lang w:val="fr-FR"/>
              </w:rPr>
              <w:t>I.2.1.</w:t>
            </w:r>
            <w:r>
              <w:rPr>
                <w:rFonts w:asciiTheme="minorHAnsi" w:eastAsiaTheme="minorEastAsia" w:hAnsiTheme="minorHAnsi" w:cstheme="minorBidi"/>
                <w:noProof/>
                <w:kern w:val="2"/>
                <w:sz w:val="22"/>
                <w14:ligatures w14:val="standardContextual"/>
              </w:rPr>
              <w:tab/>
            </w:r>
            <w:r w:rsidRPr="0028464F">
              <w:rPr>
                <w:rStyle w:val="Hyperlink"/>
                <w:noProof/>
                <w:lang w:val="fr-FR"/>
              </w:rPr>
              <w:t>Le débit volumique</w:t>
            </w:r>
            <w:r>
              <w:rPr>
                <w:noProof/>
                <w:webHidden/>
              </w:rPr>
              <w:tab/>
            </w:r>
            <w:r>
              <w:rPr>
                <w:noProof/>
                <w:webHidden/>
              </w:rPr>
              <w:fldChar w:fldCharType="begin"/>
            </w:r>
            <w:r>
              <w:rPr>
                <w:noProof/>
                <w:webHidden/>
              </w:rPr>
              <w:instrText xml:space="preserve"> PAGEREF _Toc215349573 \h </w:instrText>
            </w:r>
            <w:r>
              <w:rPr>
                <w:noProof/>
                <w:webHidden/>
              </w:rPr>
            </w:r>
            <w:r>
              <w:rPr>
                <w:noProof/>
                <w:webHidden/>
              </w:rPr>
              <w:fldChar w:fldCharType="separate"/>
            </w:r>
            <w:r>
              <w:rPr>
                <w:noProof/>
                <w:webHidden/>
              </w:rPr>
              <w:t>9</w:t>
            </w:r>
            <w:r>
              <w:rPr>
                <w:noProof/>
                <w:webHidden/>
              </w:rPr>
              <w:fldChar w:fldCharType="end"/>
            </w:r>
          </w:hyperlink>
        </w:p>
        <w:p w14:paraId="0CCE59B2" w14:textId="1A06A8DA"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78" w:history="1">
            <w:r w:rsidRPr="0028464F">
              <w:rPr>
                <w:rStyle w:val="Hyperlink"/>
                <w:noProof/>
                <w:lang w:val="fr-FR"/>
              </w:rPr>
              <w:t>I.2.2.</w:t>
            </w:r>
            <w:r>
              <w:rPr>
                <w:rFonts w:asciiTheme="minorHAnsi" w:eastAsiaTheme="minorEastAsia" w:hAnsiTheme="minorHAnsi" w:cstheme="minorBidi"/>
                <w:noProof/>
                <w:kern w:val="2"/>
                <w:sz w:val="22"/>
                <w14:ligatures w14:val="standardContextual"/>
              </w:rPr>
              <w:tab/>
            </w:r>
            <w:r w:rsidRPr="0028464F">
              <w:rPr>
                <w:rStyle w:val="Hyperlink"/>
                <w:noProof/>
                <w:lang w:val="fr-FR"/>
              </w:rPr>
              <w:t>Pression d’une pompe</w:t>
            </w:r>
            <w:r>
              <w:rPr>
                <w:noProof/>
                <w:webHidden/>
              </w:rPr>
              <w:tab/>
            </w:r>
            <w:r>
              <w:rPr>
                <w:noProof/>
                <w:webHidden/>
              </w:rPr>
              <w:fldChar w:fldCharType="begin"/>
            </w:r>
            <w:r>
              <w:rPr>
                <w:noProof/>
                <w:webHidden/>
              </w:rPr>
              <w:instrText xml:space="preserve"> PAGEREF _Toc215349578 \h </w:instrText>
            </w:r>
            <w:r>
              <w:rPr>
                <w:noProof/>
                <w:webHidden/>
              </w:rPr>
            </w:r>
            <w:r>
              <w:rPr>
                <w:noProof/>
                <w:webHidden/>
              </w:rPr>
              <w:fldChar w:fldCharType="separate"/>
            </w:r>
            <w:r>
              <w:rPr>
                <w:noProof/>
                <w:webHidden/>
              </w:rPr>
              <w:t>9</w:t>
            </w:r>
            <w:r>
              <w:rPr>
                <w:noProof/>
                <w:webHidden/>
              </w:rPr>
              <w:fldChar w:fldCharType="end"/>
            </w:r>
          </w:hyperlink>
        </w:p>
        <w:p w14:paraId="6353C4DF" w14:textId="4F345B73"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79" w:history="1">
            <w:r w:rsidRPr="0028464F">
              <w:rPr>
                <w:rStyle w:val="Hyperlink"/>
                <w:noProof/>
                <w:lang w:val="fr-FR"/>
              </w:rPr>
              <w:t>I.2.3.</w:t>
            </w:r>
            <w:r>
              <w:rPr>
                <w:rFonts w:asciiTheme="minorHAnsi" w:eastAsiaTheme="minorEastAsia" w:hAnsiTheme="minorHAnsi" w:cstheme="minorBidi"/>
                <w:noProof/>
                <w:kern w:val="2"/>
                <w:sz w:val="22"/>
                <w14:ligatures w14:val="standardContextual"/>
              </w:rPr>
              <w:tab/>
            </w:r>
            <w:r w:rsidRPr="0028464F">
              <w:rPr>
                <w:rStyle w:val="Hyperlink"/>
                <w:noProof/>
                <w:lang w:val="fr-FR"/>
              </w:rPr>
              <w:t>Puissance</w:t>
            </w:r>
            <w:r>
              <w:rPr>
                <w:noProof/>
                <w:webHidden/>
              </w:rPr>
              <w:tab/>
            </w:r>
            <w:r>
              <w:rPr>
                <w:noProof/>
                <w:webHidden/>
              </w:rPr>
              <w:fldChar w:fldCharType="begin"/>
            </w:r>
            <w:r>
              <w:rPr>
                <w:noProof/>
                <w:webHidden/>
              </w:rPr>
              <w:instrText xml:space="preserve"> PAGEREF _Toc215349579 \h </w:instrText>
            </w:r>
            <w:r>
              <w:rPr>
                <w:noProof/>
                <w:webHidden/>
              </w:rPr>
            </w:r>
            <w:r>
              <w:rPr>
                <w:noProof/>
                <w:webHidden/>
              </w:rPr>
              <w:fldChar w:fldCharType="separate"/>
            </w:r>
            <w:r>
              <w:rPr>
                <w:noProof/>
                <w:webHidden/>
              </w:rPr>
              <w:t>9</w:t>
            </w:r>
            <w:r>
              <w:rPr>
                <w:noProof/>
                <w:webHidden/>
              </w:rPr>
              <w:fldChar w:fldCharType="end"/>
            </w:r>
          </w:hyperlink>
        </w:p>
        <w:p w14:paraId="1FB49C98" w14:textId="2259A98D"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80" w:history="1">
            <w:r w:rsidRPr="0028464F">
              <w:rPr>
                <w:rStyle w:val="Hyperlink"/>
                <w:noProof/>
                <w:lang w:val="fr-FR"/>
              </w:rPr>
              <w:t>I.2.4.</w:t>
            </w:r>
            <w:r>
              <w:rPr>
                <w:rFonts w:asciiTheme="minorHAnsi" w:eastAsiaTheme="minorEastAsia" w:hAnsiTheme="minorHAnsi" w:cstheme="minorBidi"/>
                <w:noProof/>
                <w:kern w:val="2"/>
                <w:sz w:val="22"/>
                <w14:ligatures w14:val="standardContextual"/>
              </w:rPr>
              <w:tab/>
            </w:r>
            <w:r w:rsidRPr="0028464F">
              <w:rPr>
                <w:rStyle w:val="Hyperlink"/>
                <w:noProof/>
                <w:lang w:val="fr-FR"/>
              </w:rPr>
              <w:t>Rendement</w:t>
            </w:r>
            <w:r>
              <w:rPr>
                <w:noProof/>
                <w:webHidden/>
              </w:rPr>
              <w:tab/>
            </w:r>
            <w:r>
              <w:rPr>
                <w:noProof/>
                <w:webHidden/>
              </w:rPr>
              <w:fldChar w:fldCharType="begin"/>
            </w:r>
            <w:r>
              <w:rPr>
                <w:noProof/>
                <w:webHidden/>
              </w:rPr>
              <w:instrText xml:space="preserve"> PAGEREF _Toc215349580 \h </w:instrText>
            </w:r>
            <w:r>
              <w:rPr>
                <w:noProof/>
                <w:webHidden/>
              </w:rPr>
            </w:r>
            <w:r>
              <w:rPr>
                <w:noProof/>
                <w:webHidden/>
              </w:rPr>
              <w:fldChar w:fldCharType="separate"/>
            </w:r>
            <w:r>
              <w:rPr>
                <w:noProof/>
                <w:webHidden/>
              </w:rPr>
              <w:t>10</w:t>
            </w:r>
            <w:r>
              <w:rPr>
                <w:noProof/>
                <w:webHidden/>
              </w:rPr>
              <w:fldChar w:fldCharType="end"/>
            </w:r>
          </w:hyperlink>
        </w:p>
        <w:p w14:paraId="6EE8372D" w14:textId="172BE56E" w:rsidR="00F9229A" w:rsidRDefault="00F9229A">
          <w:pPr>
            <w:pStyle w:val="TOC2"/>
            <w:tabs>
              <w:tab w:val="left" w:pos="1540"/>
              <w:tab w:val="right" w:leader="dot" w:pos="8827"/>
            </w:tabs>
            <w:rPr>
              <w:rFonts w:asciiTheme="minorHAnsi" w:eastAsiaTheme="minorEastAsia" w:hAnsiTheme="minorHAnsi" w:cstheme="minorBidi"/>
              <w:noProof/>
              <w:kern w:val="2"/>
              <w:sz w:val="22"/>
              <w14:ligatures w14:val="standardContextual"/>
            </w:rPr>
          </w:pPr>
          <w:hyperlink w:anchor="_Toc215349581" w:history="1">
            <w:r w:rsidRPr="0028464F">
              <w:rPr>
                <w:rStyle w:val="Hyperlink"/>
                <w:noProof/>
                <w:lang w:val="fr-FR"/>
              </w:rPr>
              <w:t>I.3.</w:t>
            </w:r>
            <w:r>
              <w:rPr>
                <w:rFonts w:asciiTheme="minorHAnsi" w:eastAsiaTheme="minorEastAsia" w:hAnsiTheme="minorHAnsi" w:cstheme="minorBidi"/>
                <w:noProof/>
                <w:kern w:val="2"/>
                <w:sz w:val="22"/>
                <w14:ligatures w14:val="standardContextual"/>
              </w:rPr>
              <w:tab/>
            </w:r>
            <w:r w:rsidRPr="0028464F">
              <w:rPr>
                <w:rStyle w:val="Hyperlink"/>
                <w:noProof/>
                <w:lang w:val="fr-FR"/>
              </w:rPr>
              <w:t>Défaillance des pompes</w:t>
            </w:r>
            <w:r>
              <w:rPr>
                <w:noProof/>
                <w:webHidden/>
              </w:rPr>
              <w:tab/>
            </w:r>
            <w:r>
              <w:rPr>
                <w:noProof/>
                <w:webHidden/>
              </w:rPr>
              <w:fldChar w:fldCharType="begin"/>
            </w:r>
            <w:r>
              <w:rPr>
                <w:noProof/>
                <w:webHidden/>
              </w:rPr>
              <w:instrText xml:space="preserve"> PAGEREF _Toc215349581 \h </w:instrText>
            </w:r>
            <w:r>
              <w:rPr>
                <w:noProof/>
                <w:webHidden/>
              </w:rPr>
            </w:r>
            <w:r>
              <w:rPr>
                <w:noProof/>
                <w:webHidden/>
              </w:rPr>
              <w:fldChar w:fldCharType="separate"/>
            </w:r>
            <w:r>
              <w:rPr>
                <w:noProof/>
                <w:webHidden/>
              </w:rPr>
              <w:t>10</w:t>
            </w:r>
            <w:r>
              <w:rPr>
                <w:noProof/>
                <w:webHidden/>
              </w:rPr>
              <w:fldChar w:fldCharType="end"/>
            </w:r>
          </w:hyperlink>
        </w:p>
        <w:p w14:paraId="5D99AFE2" w14:textId="3FDFBBC5"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82" w:history="1">
            <w:r w:rsidRPr="0028464F">
              <w:rPr>
                <w:rStyle w:val="Hyperlink"/>
                <w:noProof/>
                <w:lang w:val="fr-FR"/>
              </w:rPr>
              <w:t>I.2.2.</w:t>
            </w:r>
            <w:r>
              <w:rPr>
                <w:rFonts w:asciiTheme="minorHAnsi" w:eastAsiaTheme="minorEastAsia" w:hAnsiTheme="minorHAnsi" w:cstheme="minorBidi"/>
                <w:noProof/>
                <w:kern w:val="2"/>
                <w:sz w:val="22"/>
                <w14:ligatures w14:val="standardContextual"/>
              </w:rPr>
              <w:tab/>
            </w:r>
            <w:r w:rsidRPr="0028464F">
              <w:rPr>
                <w:rStyle w:val="Hyperlink"/>
                <w:noProof/>
                <w:lang w:val="fr-FR"/>
              </w:rPr>
              <w:t>Modes de défaillance de pompe</w:t>
            </w:r>
            <w:r>
              <w:rPr>
                <w:noProof/>
                <w:webHidden/>
              </w:rPr>
              <w:tab/>
            </w:r>
            <w:r>
              <w:rPr>
                <w:noProof/>
                <w:webHidden/>
              </w:rPr>
              <w:fldChar w:fldCharType="begin"/>
            </w:r>
            <w:r>
              <w:rPr>
                <w:noProof/>
                <w:webHidden/>
              </w:rPr>
              <w:instrText xml:space="preserve"> PAGEREF _Toc215349582 \h </w:instrText>
            </w:r>
            <w:r>
              <w:rPr>
                <w:noProof/>
                <w:webHidden/>
              </w:rPr>
            </w:r>
            <w:r>
              <w:rPr>
                <w:noProof/>
                <w:webHidden/>
              </w:rPr>
              <w:fldChar w:fldCharType="separate"/>
            </w:r>
            <w:r>
              <w:rPr>
                <w:noProof/>
                <w:webHidden/>
              </w:rPr>
              <w:t>10</w:t>
            </w:r>
            <w:r>
              <w:rPr>
                <w:noProof/>
                <w:webHidden/>
              </w:rPr>
              <w:fldChar w:fldCharType="end"/>
            </w:r>
          </w:hyperlink>
        </w:p>
        <w:p w14:paraId="6BFD58BA" w14:textId="0B08E23F"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83" w:history="1">
            <w:r w:rsidRPr="0028464F">
              <w:rPr>
                <w:rStyle w:val="Hyperlink"/>
                <w:noProof/>
                <w:lang w:val="fr-FR"/>
              </w:rPr>
              <w:t>I.2.3.</w:t>
            </w:r>
            <w:r>
              <w:rPr>
                <w:rFonts w:asciiTheme="minorHAnsi" w:eastAsiaTheme="minorEastAsia" w:hAnsiTheme="minorHAnsi" w:cstheme="minorBidi"/>
                <w:noProof/>
                <w:kern w:val="2"/>
                <w:sz w:val="22"/>
                <w14:ligatures w14:val="standardContextual"/>
              </w:rPr>
              <w:tab/>
            </w:r>
            <w:r w:rsidRPr="0028464F">
              <w:rPr>
                <w:rStyle w:val="Hyperlink"/>
                <w:noProof/>
                <w:lang w:val="fr-FR"/>
              </w:rPr>
              <w:t>Stratégies de maintenance</w:t>
            </w:r>
            <w:r>
              <w:rPr>
                <w:noProof/>
                <w:webHidden/>
              </w:rPr>
              <w:tab/>
            </w:r>
            <w:r>
              <w:rPr>
                <w:noProof/>
                <w:webHidden/>
              </w:rPr>
              <w:fldChar w:fldCharType="begin"/>
            </w:r>
            <w:r>
              <w:rPr>
                <w:noProof/>
                <w:webHidden/>
              </w:rPr>
              <w:instrText xml:space="preserve"> PAGEREF _Toc215349583 \h </w:instrText>
            </w:r>
            <w:r>
              <w:rPr>
                <w:noProof/>
                <w:webHidden/>
              </w:rPr>
            </w:r>
            <w:r>
              <w:rPr>
                <w:noProof/>
                <w:webHidden/>
              </w:rPr>
              <w:fldChar w:fldCharType="separate"/>
            </w:r>
            <w:r>
              <w:rPr>
                <w:noProof/>
                <w:webHidden/>
              </w:rPr>
              <w:t>12</w:t>
            </w:r>
            <w:r>
              <w:rPr>
                <w:noProof/>
                <w:webHidden/>
              </w:rPr>
              <w:fldChar w:fldCharType="end"/>
            </w:r>
          </w:hyperlink>
        </w:p>
        <w:p w14:paraId="7141B96D" w14:textId="3D699485"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84" w:history="1">
            <w:r w:rsidRPr="0028464F">
              <w:rPr>
                <w:rStyle w:val="Hyperlink"/>
                <w:noProof/>
                <w:lang w:val="fr-FR"/>
              </w:rPr>
              <w:t>I.2.4.</w:t>
            </w:r>
            <w:r>
              <w:rPr>
                <w:rFonts w:asciiTheme="minorHAnsi" w:eastAsiaTheme="minorEastAsia" w:hAnsiTheme="minorHAnsi" w:cstheme="minorBidi"/>
                <w:noProof/>
                <w:kern w:val="2"/>
                <w:sz w:val="22"/>
                <w14:ligatures w14:val="standardContextual"/>
              </w:rPr>
              <w:tab/>
            </w:r>
            <w:r w:rsidRPr="0028464F">
              <w:rPr>
                <w:rStyle w:val="Hyperlink"/>
                <w:noProof/>
                <w:lang w:val="fr-FR"/>
              </w:rPr>
              <w:t>Importance de l’analyse des défaillances</w:t>
            </w:r>
            <w:r>
              <w:rPr>
                <w:noProof/>
                <w:webHidden/>
              </w:rPr>
              <w:tab/>
            </w:r>
            <w:r>
              <w:rPr>
                <w:noProof/>
                <w:webHidden/>
              </w:rPr>
              <w:fldChar w:fldCharType="begin"/>
            </w:r>
            <w:r>
              <w:rPr>
                <w:noProof/>
                <w:webHidden/>
              </w:rPr>
              <w:instrText xml:space="preserve"> PAGEREF _Toc215349584 \h </w:instrText>
            </w:r>
            <w:r>
              <w:rPr>
                <w:noProof/>
                <w:webHidden/>
              </w:rPr>
            </w:r>
            <w:r>
              <w:rPr>
                <w:noProof/>
                <w:webHidden/>
              </w:rPr>
              <w:fldChar w:fldCharType="separate"/>
            </w:r>
            <w:r>
              <w:rPr>
                <w:noProof/>
                <w:webHidden/>
              </w:rPr>
              <w:t>14</w:t>
            </w:r>
            <w:r>
              <w:rPr>
                <w:noProof/>
                <w:webHidden/>
              </w:rPr>
              <w:fldChar w:fldCharType="end"/>
            </w:r>
          </w:hyperlink>
        </w:p>
        <w:p w14:paraId="01736D22" w14:textId="7021B8C8" w:rsidR="00F9229A" w:rsidRDefault="00F9229A">
          <w:pPr>
            <w:pStyle w:val="TOC2"/>
            <w:tabs>
              <w:tab w:val="left" w:pos="1540"/>
              <w:tab w:val="right" w:leader="dot" w:pos="8827"/>
            </w:tabs>
            <w:rPr>
              <w:rFonts w:asciiTheme="minorHAnsi" w:eastAsiaTheme="minorEastAsia" w:hAnsiTheme="minorHAnsi" w:cstheme="minorBidi"/>
              <w:noProof/>
              <w:kern w:val="2"/>
              <w:sz w:val="22"/>
              <w14:ligatures w14:val="standardContextual"/>
            </w:rPr>
          </w:pPr>
          <w:hyperlink w:anchor="_Toc215349585" w:history="1">
            <w:r w:rsidRPr="0028464F">
              <w:rPr>
                <w:rStyle w:val="Hyperlink"/>
                <w:noProof/>
                <w:lang w:val="fr-FR"/>
              </w:rPr>
              <w:t>I.3.</w:t>
            </w:r>
            <w:r>
              <w:rPr>
                <w:rFonts w:asciiTheme="minorHAnsi" w:eastAsiaTheme="minorEastAsia" w:hAnsiTheme="minorHAnsi" w:cstheme="minorBidi"/>
                <w:noProof/>
                <w:kern w:val="2"/>
                <w:sz w:val="22"/>
                <w14:ligatures w14:val="standardContextual"/>
              </w:rPr>
              <w:tab/>
            </w:r>
            <w:r w:rsidRPr="0028464F">
              <w:rPr>
                <w:rStyle w:val="Hyperlink"/>
                <w:noProof/>
                <w:lang w:val="fr-FR"/>
              </w:rPr>
              <w:t>Big Data et Intelligence Artificielle</w:t>
            </w:r>
            <w:r>
              <w:rPr>
                <w:noProof/>
                <w:webHidden/>
              </w:rPr>
              <w:tab/>
            </w:r>
            <w:r>
              <w:rPr>
                <w:noProof/>
                <w:webHidden/>
              </w:rPr>
              <w:fldChar w:fldCharType="begin"/>
            </w:r>
            <w:r>
              <w:rPr>
                <w:noProof/>
                <w:webHidden/>
              </w:rPr>
              <w:instrText xml:space="preserve"> PAGEREF _Toc215349585 \h </w:instrText>
            </w:r>
            <w:r>
              <w:rPr>
                <w:noProof/>
                <w:webHidden/>
              </w:rPr>
            </w:r>
            <w:r>
              <w:rPr>
                <w:noProof/>
                <w:webHidden/>
              </w:rPr>
              <w:fldChar w:fldCharType="separate"/>
            </w:r>
            <w:r>
              <w:rPr>
                <w:noProof/>
                <w:webHidden/>
              </w:rPr>
              <w:t>14</w:t>
            </w:r>
            <w:r>
              <w:rPr>
                <w:noProof/>
                <w:webHidden/>
              </w:rPr>
              <w:fldChar w:fldCharType="end"/>
            </w:r>
          </w:hyperlink>
        </w:p>
        <w:p w14:paraId="442E5F6F" w14:textId="05020B03"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86" w:history="1">
            <w:r w:rsidRPr="0028464F">
              <w:rPr>
                <w:rStyle w:val="Hyperlink"/>
                <w:noProof/>
                <w:lang w:val="fr-FR"/>
              </w:rPr>
              <w:t>I.3.1.</w:t>
            </w:r>
            <w:r>
              <w:rPr>
                <w:rFonts w:asciiTheme="minorHAnsi" w:eastAsiaTheme="minorEastAsia" w:hAnsiTheme="minorHAnsi" w:cstheme="minorBidi"/>
                <w:noProof/>
                <w:kern w:val="2"/>
                <w:sz w:val="22"/>
                <w14:ligatures w14:val="standardContextual"/>
              </w:rPr>
              <w:tab/>
            </w:r>
            <w:r w:rsidRPr="0028464F">
              <w:rPr>
                <w:rStyle w:val="Hyperlink"/>
                <w:noProof/>
                <w:lang w:val="fr-FR"/>
              </w:rPr>
              <w:t>Définition du Big Data</w:t>
            </w:r>
            <w:r>
              <w:rPr>
                <w:noProof/>
                <w:webHidden/>
              </w:rPr>
              <w:tab/>
            </w:r>
            <w:r>
              <w:rPr>
                <w:noProof/>
                <w:webHidden/>
              </w:rPr>
              <w:fldChar w:fldCharType="begin"/>
            </w:r>
            <w:r>
              <w:rPr>
                <w:noProof/>
                <w:webHidden/>
              </w:rPr>
              <w:instrText xml:space="preserve"> PAGEREF _Toc215349586 \h </w:instrText>
            </w:r>
            <w:r>
              <w:rPr>
                <w:noProof/>
                <w:webHidden/>
              </w:rPr>
            </w:r>
            <w:r>
              <w:rPr>
                <w:noProof/>
                <w:webHidden/>
              </w:rPr>
              <w:fldChar w:fldCharType="separate"/>
            </w:r>
            <w:r>
              <w:rPr>
                <w:noProof/>
                <w:webHidden/>
              </w:rPr>
              <w:t>14</w:t>
            </w:r>
            <w:r>
              <w:rPr>
                <w:noProof/>
                <w:webHidden/>
              </w:rPr>
              <w:fldChar w:fldCharType="end"/>
            </w:r>
          </w:hyperlink>
        </w:p>
        <w:p w14:paraId="420FF400" w14:textId="16420F5C"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87" w:history="1">
            <w:r w:rsidRPr="0028464F">
              <w:rPr>
                <w:rStyle w:val="Hyperlink"/>
                <w:noProof/>
                <w:lang w:val="fr-FR"/>
              </w:rPr>
              <w:t>I.3.2.</w:t>
            </w:r>
            <w:r>
              <w:rPr>
                <w:rFonts w:asciiTheme="minorHAnsi" w:eastAsiaTheme="minorEastAsia" w:hAnsiTheme="minorHAnsi" w:cstheme="minorBidi"/>
                <w:noProof/>
                <w:kern w:val="2"/>
                <w:sz w:val="22"/>
                <w14:ligatures w14:val="standardContextual"/>
              </w:rPr>
              <w:tab/>
            </w:r>
            <w:r w:rsidRPr="0028464F">
              <w:rPr>
                <w:rStyle w:val="Hyperlink"/>
                <w:noProof/>
                <w:lang w:val="fr-FR"/>
              </w:rPr>
              <w:t>Architectures Big Data</w:t>
            </w:r>
            <w:r>
              <w:rPr>
                <w:noProof/>
                <w:webHidden/>
              </w:rPr>
              <w:tab/>
            </w:r>
            <w:r>
              <w:rPr>
                <w:noProof/>
                <w:webHidden/>
              </w:rPr>
              <w:fldChar w:fldCharType="begin"/>
            </w:r>
            <w:r>
              <w:rPr>
                <w:noProof/>
                <w:webHidden/>
              </w:rPr>
              <w:instrText xml:space="preserve"> PAGEREF _Toc215349587 \h </w:instrText>
            </w:r>
            <w:r>
              <w:rPr>
                <w:noProof/>
                <w:webHidden/>
              </w:rPr>
            </w:r>
            <w:r>
              <w:rPr>
                <w:noProof/>
                <w:webHidden/>
              </w:rPr>
              <w:fldChar w:fldCharType="separate"/>
            </w:r>
            <w:r>
              <w:rPr>
                <w:noProof/>
                <w:webHidden/>
              </w:rPr>
              <w:t>15</w:t>
            </w:r>
            <w:r>
              <w:rPr>
                <w:noProof/>
                <w:webHidden/>
              </w:rPr>
              <w:fldChar w:fldCharType="end"/>
            </w:r>
          </w:hyperlink>
        </w:p>
        <w:p w14:paraId="79107EA9" w14:textId="1238DA9D"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95" w:history="1">
            <w:r w:rsidRPr="0028464F">
              <w:rPr>
                <w:rStyle w:val="Hyperlink"/>
                <w:noProof/>
                <w:lang w:val="fr-FR"/>
              </w:rPr>
              <w:t>I.4.3.</w:t>
            </w:r>
            <w:r>
              <w:rPr>
                <w:rFonts w:asciiTheme="minorHAnsi" w:eastAsiaTheme="minorEastAsia" w:hAnsiTheme="minorHAnsi" w:cstheme="minorBidi"/>
                <w:noProof/>
                <w:kern w:val="2"/>
                <w:sz w:val="22"/>
                <w14:ligatures w14:val="standardContextual"/>
              </w:rPr>
              <w:tab/>
            </w:r>
            <w:r w:rsidRPr="0028464F">
              <w:rPr>
                <w:rStyle w:val="Hyperlink"/>
                <w:noProof/>
                <w:lang w:val="fr-FR"/>
              </w:rPr>
              <w:t>Rôle de l’intelligence Artificielle</w:t>
            </w:r>
            <w:r>
              <w:rPr>
                <w:noProof/>
                <w:webHidden/>
              </w:rPr>
              <w:tab/>
            </w:r>
            <w:r>
              <w:rPr>
                <w:noProof/>
                <w:webHidden/>
              </w:rPr>
              <w:fldChar w:fldCharType="begin"/>
            </w:r>
            <w:r>
              <w:rPr>
                <w:noProof/>
                <w:webHidden/>
              </w:rPr>
              <w:instrText xml:space="preserve"> PAGEREF _Toc215349595 \h </w:instrText>
            </w:r>
            <w:r>
              <w:rPr>
                <w:noProof/>
                <w:webHidden/>
              </w:rPr>
            </w:r>
            <w:r>
              <w:rPr>
                <w:noProof/>
                <w:webHidden/>
              </w:rPr>
              <w:fldChar w:fldCharType="separate"/>
            </w:r>
            <w:r>
              <w:rPr>
                <w:noProof/>
                <w:webHidden/>
              </w:rPr>
              <w:t>16</w:t>
            </w:r>
            <w:r>
              <w:rPr>
                <w:noProof/>
                <w:webHidden/>
              </w:rPr>
              <w:fldChar w:fldCharType="end"/>
            </w:r>
          </w:hyperlink>
        </w:p>
        <w:p w14:paraId="08D8115C" w14:textId="7A474DE9"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96" w:history="1">
            <w:r w:rsidRPr="0028464F">
              <w:rPr>
                <w:rStyle w:val="Hyperlink"/>
                <w:noProof/>
                <w:lang w:val="fr-FR"/>
              </w:rPr>
              <w:t>I.3.3.</w:t>
            </w:r>
            <w:r>
              <w:rPr>
                <w:rFonts w:asciiTheme="minorHAnsi" w:eastAsiaTheme="minorEastAsia" w:hAnsiTheme="minorHAnsi" w:cstheme="minorBidi"/>
                <w:noProof/>
                <w:kern w:val="2"/>
                <w:sz w:val="22"/>
                <w14:ligatures w14:val="standardContextual"/>
              </w:rPr>
              <w:tab/>
            </w:r>
            <w:r w:rsidRPr="0028464F">
              <w:rPr>
                <w:rStyle w:val="Hyperlink"/>
                <w:noProof/>
                <w:lang w:val="fr-FR"/>
              </w:rPr>
              <w:t>Sources de données industrielles</w:t>
            </w:r>
            <w:r>
              <w:rPr>
                <w:noProof/>
                <w:webHidden/>
              </w:rPr>
              <w:tab/>
            </w:r>
            <w:r>
              <w:rPr>
                <w:noProof/>
                <w:webHidden/>
              </w:rPr>
              <w:fldChar w:fldCharType="begin"/>
            </w:r>
            <w:r>
              <w:rPr>
                <w:noProof/>
                <w:webHidden/>
              </w:rPr>
              <w:instrText xml:space="preserve"> PAGEREF _Toc215349596 \h </w:instrText>
            </w:r>
            <w:r>
              <w:rPr>
                <w:noProof/>
                <w:webHidden/>
              </w:rPr>
            </w:r>
            <w:r>
              <w:rPr>
                <w:noProof/>
                <w:webHidden/>
              </w:rPr>
              <w:fldChar w:fldCharType="separate"/>
            </w:r>
            <w:r>
              <w:rPr>
                <w:noProof/>
                <w:webHidden/>
              </w:rPr>
              <w:t>17</w:t>
            </w:r>
            <w:r>
              <w:rPr>
                <w:noProof/>
                <w:webHidden/>
              </w:rPr>
              <w:fldChar w:fldCharType="end"/>
            </w:r>
          </w:hyperlink>
        </w:p>
        <w:p w14:paraId="641EA28E" w14:textId="416745F0" w:rsidR="00F9229A" w:rsidRDefault="00F9229A">
          <w:pPr>
            <w:pStyle w:val="TOC2"/>
            <w:tabs>
              <w:tab w:val="left" w:pos="1540"/>
              <w:tab w:val="right" w:leader="dot" w:pos="8827"/>
            </w:tabs>
            <w:rPr>
              <w:rFonts w:asciiTheme="minorHAnsi" w:eastAsiaTheme="minorEastAsia" w:hAnsiTheme="minorHAnsi" w:cstheme="minorBidi"/>
              <w:noProof/>
              <w:kern w:val="2"/>
              <w:sz w:val="22"/>
              <w14:ligatures w14:val="standardContextual"/>
            </w:rPr>
          </w:pPr>
          <w:hyperlink w:anchor="_Toc215349597" w:history="1">
            <w:r w:rsidRPr="0028464F">
              <w:rPr>
                <w:rStyle w:val="Hyperlink"/>
                <w:noProof/>
                <w:lang w:val="fr-FR"/>
              </w:rPr>
              <w:t>I.4.</w:t>
            </w:r>
            <w:r>
              <w:rPr>
                <w:rFonts w:asciiTheme="minorHAnsi" w:eastAsiaTheme="minorEastAsia" w:hAnsiTheme="minorHAnsi" w:cstheme="minorBidi"/>
                <w:noProof/>
                <w:kern w:val="2"/>
                <w:sz w:val="22"/>
                <w14:ligatures w14:val="standardContextual"/>
              </w:rPr>
              <w:tab/>
            </w:r>
            <w:r w:rsidRPr="0028464F">
              <w:rPr>
                <w:rStyle w:val="Hyperlink"/>
                <w:noProof/>
                <w:lang w:val="fr-FR"/>
              </w:rPr>
              <w:t>Modélisation mathématique des défaillances</w:t>
            </w:r>
            <w:r>
              <w:rPr>
                <w:noProof/>
                <w:webHidden/>
              </w:rPr>
              <w:tab/>
            </w:r>
            <w:r>
              <w:rPr>
                <w:noProof/>
                <w:webHidden/>
              </w:rPr>
              <w:fldChar w:fldCharType="begin"/>
            </w:r>
            <w:r>
              <w:rPr>
                <w:noProof/>
                <w:webHidden/>
              </w:rPr>
              <w:instrText xml:space="preserve"> PAGEREF _Toc215349597 \h </w:instrText>
            </w:r>
            <w:r>
              <w:rPr>
                <w:noProof/>
                <w:webHidden/>
              </w:rPr>
            </w:r>
            <w:r>
              <w:rPr>
                <w:noProof/>
                <w:webHidden/>
              </w:rPr>
              <w:fldChar w:fldCharType="separate"/>
            </w:r>
            <w:r>
              <w:rPr>
                <w:noProof/>
                <w:webHidden/>
              </w:rPr>
              <w:t>18</w:t>
            </w:r>
            <w:r>
              <w:rPr>
                <w:noProof/>
                <w:webHidden/>
              </w:rPr>
              <w:fldChar w:fldCharType="end"/>
            </w:r>
          </w:hyperlink>
        </w:p>
        <w:p w14:paraId="064EFAE8" w14:textId="1A630C69"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98" w:history="1">
            <w:r w:rsidRPr="0028464F">
              <w:rPr>
                <w:rStyle w:val="Hyperlink"/>
                <w:noProof/>
                <w:lang w:val="fr-FR"/>
              </w:rPr>
              <w:t>I.4.1.</w:t>
            </w:r>
            <w:r>
              <w:rPr>
                <w:rFonts w:asciiTheme="minorHAnsi" w:eastAsiaTheme="minorEastAsia" w:hAnsiTheme="minorHAnsi" w:cstheme="minorBidi"/>
                <w:noProof/>
                <w:kern w:val="2"/>
                <w:sz w:val="22"/>
                <w14:ligatures w14:val="standardContextual"/>
              </w:rPr>
              <w:tab/>
            </w:r>
            <w:r w:rsidRPr="0028464F">
              <w:rPr>
                <w:rStyle w:val="Hyperlink"/>
                <w:noProof/>
                <w:lang w:val="fr-FR"/>
              </w:rPr>
              <w:t>Loi de Weibull</w:t>
            </w:r>
            <w:r>
              <w:rPr>
                <w:noProof/>
                <w:webHidden/>
              </w:rPr>
              <w:tab/>
            </w:r>
            <w:r>
              <w:rPr>
                <w:noProof/>
                <w:webHidden/>
              </w:rPr>
              <w:fldChar w:fldCharType="begin"/>
            </w:r>
            <w:r>
              <w:rPr>
                <w:noProof/>
                <w:webHidden/>
              </w:rPr>
              <w:instrText xml:space="preserve"> PAGEREF _Toc215349598 \h </w:instrText>
            </w:r>
            <w:r>
              <w:rPr>
                <w:noProof/>
                <w:webHidden/>
              </w:rPr>
            </w:r>
            <w:r>
              <w:rPr>
                <w:noProof/>
                <w:webHidden/>
              </w:rPr>
              <w:fldChar w:fldCharType="separate"/>
            </w:r>
            <w:r>
              <w:rPr>
                <w:noProof/>
                <w:webHidden/>
              </w:rPr>
              <w:t>18</w:t>
            </w:r>
            <w:r>
              <w:rPr>
                <w:noProof/>
                <w:webHidden/>
              </w:rPr>
              <w:fldChar w:fldCharType="end"/>
            </w:r>
          </w:hyperlink>
        </w:p>
        <w:p w14:paraId="1EFC372D" w14:textId="44D93BD6"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599" w:history="1">
            <w:r w:rsidRPr="0028464F">
              <w:rPr>
                <w:rStyle w:val="Hyperlink"/>
                <w:noProof/>
                <w:lang w:val="fr-FR"/>
              </w:rPr>
              <w:t>I.4.2.</w:t>
            </w:r>
            <w:r>
              <w:rPr>
                <w:rFonts w:asciiTheme="minorHAnsi" w:eastAsiaTheme="minorEastAsia" w:hAnsiTheme="minorHAnsi" w:cstheme="minorBidi"/>
                <w:noProof/>
                <w:kern w:val="2"/>
                <w:sz w:val="22"/>
                <w14:ligatures w14:val="standardContextual"/>
              </w:rPr>
              <w:tab/>
            </w:r>
            <w:r w:rsidRPr="0028464F">
              <w:rPr>
                <w:rStyle w:val="Hyperlink"/>
                <w:noProof/>
                <w:lang w:val="fr-FR"/>
              </w:rPr>
              <w:t>Modèle de Cox</w:t>
            </w:r>
            <w:r>
              <w:rPr>
                <w:noProof/>
                <w:webHidden/>
              </w:rPr>
              <w:tab/>
            </w:r>
            <w:r>
              <w:rPr>
                <w:noProof/>
                <w:webHidden/>
              </w:rPr>
              <w:fldChar w:fldCharType="begin"/>
            </w:r>
            <w:r>
              <w:rPr>
                <w:noProof/>
                <w:webHidden/>
              </w:rPr>
              <w:instrText xml:space="preserve"> PAGEREF _Toc215349599 \h </w:instrText>
            </w:r>
            <w:r>
              <w:rPr>
                <w:noProof/>
                <w:webHidden/>
              </w:rPr>
            </w:r>
            <w:r>
              <w:rPr>
                <w:noProof/>
                <w:webHidden/>
              </w:rPr>
              <w:fldChar w:fldCharType="separate"/>
            </w:r>
            <w:r>
              <w:rPr>
                <w:noProof/>
                <w:webHidden/>
              </w:rPr>
              <w:t>19</w:t>
            </w:r>
            <w:r>
              <w:rPr>
                <w:noProof/>
                <w:webHidden/>
              </w:rPr>
              <w:fldChar w:fldCharType="end"/>
            </w:r>
          </w:hyperlink>
        </w:p>
        <w:p w14:paraId="4CDD8939" w14:textId="3024545F"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600" w:history="1">
            <w:r w:rsidRPr="0028464F">
              <w:rPr>
                <w:rStyle w:val="Hyperlink"/>
                <w:noProof/>
                <w:lang w:val="fr-FR"/>
              </w:rPr>
              <w:t>I.4.3.</w:t>
            </w:r>
            <w:r>
              <w:rPr>
                <w:rFonts w:asciiTheme="minorHAnsi" w:eastAsiaTheme="minorEastAsia" w:hAnsiTheme="minorHAnsi" w:cstheme="minorBidi"/>
                <w:noProof/>
                <w:kern w:val="2"/>
                <w:sz w:val="22"/>
                <w14:ligatures w14:val="standardContextual"/>
              </w:rPr>
              <w:tab/>
            </w:r>
            <w:r w:rsidRPr="0028464F">
              <w:rPr>
                <w:rStyle w:val="Hyperlink"/>
                <w:noProof/>
                <w:lang w:val="fr-FR"/>
              </w:rPr>
              <w:t>Logique floue</w:t>
            </w:r>
            <w:r>
              <w:rPr>
                <w:noProof/>
                <w:webHidden/>
              </w:rPr>
              <w:tab/>
            </w:r>
            <w:r>
              <w:rPr>
                <w:noProof/>
                <w:webHidden/>
              </w:rPr>
              <w:fldChar w:fldCharType="begin"/>
            </w:r>
            <w:r>
              <w:rPr>
                <w:noProof/>
                <w:webHidden/>
              </w:rPr>
              <w:instrText xml:space="preserve"> PAGEREF _Toc215349600 \h </w:instrText>
            </w:r>
            <w:r>
              <w:rPr>
                <w:noProof/>
                <w:webHidden/>
              </w:rPr>
            </w:r>
            <w:r>
              <w:rPr>
                <w:noProof/>
                <w:webHidden/>
              </w:rPr>
              <w:fldChar w:fldCharType="separate"/>
            </w:r>
            <w:r>
              <w:rPr>
                <w:noProof/>
                <w:webHidden/>
              </w:rPr>
              <w:t>19</w:t>
            </w:r>
            <w:r>
              <w:rPr>
                <w:noProof/>
                <w:webHidden/>
              </w:rPr>
              <w:fldChar w:fldCharType="end"/>
            </w:r>
          </w:hyperlink>
        </w:p>
        <w:p w14:paraId="69E61B4F" w14:textId="30DAC811"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601" w:history="1">
            <w:r w:rsidRPr="0028464F">
              <w:rPr>
                <w:rStyle w:val="Hyperlink"/>
                <w:noProof/>
                <w:lang w:val="fr-FR"/>
              </w:rPr>
              <w:t>I.4.4.</w:t>
            </w:r>
            <w:r>
              <w:rPr>
                <w:rFonts w:asciiTheme="minorHAnsi" w:eastAsiaTheme="minorEastAsia" w:hAnsiTheme="minorHAnsi" w:cstheme="minorBidi"/>
                <w:noProof/>
                <w:kern w:val="2"/>
                <w:sz w:val="22"/>
                <w14:ligatures w14:val="standardContextual"/>
              </w:rPr>
              <w:tab/>
            </w:r>
            <w:r w:rsidRPr="0028464F">
              <w:rPr>
                <w:rStyle w:val="Hyperlink"/>
                <w:noProof/>
                <w:lang w:val="fr-FR"/>
              </w:rPr>
              <w:t>Architecture hybride retenue</w:t>
            </w:r>
            <w:r>
              <w:rPr>
                <w:noProof/>
                <w:webHidden/>
              </w:rPr>
              <w:tab/>
            </w:r>
            <w:r>
              <w:rPr>
                <w:noProof/>
                <w:webHidden/>
              </w:rPr>
              <w:fldChar w:fldCharType="begin"/>
            </w:r>
            <w:r>
              <w:rPr>
                <w:noProof/>
                <w:webHidden/>
              </w:rPr>
              <w:instrText xml:space="preserve"> PAGEREF _Toc215349601 \h </w:instrText>
            </w:r>
            <w:r>
              <w:rPr>
                <w:noProof/>
                <w:webHidden/>
              </w:rPr>
            </w:r>
            <w:r>
              <w:rPr>
                <w:noProof/>
                <w:webHidden/>
              </w:rPr>
              <w:fldChar w:fldCharType="separate"/>
            </w:r>
            <w:r>
              <w:rPr>
                <w:noProof/>
                <w:webHidden/>
              </w:rPr>
              <w:t>19</w:t>
            </w:r>
            <w:r>
              <w:rPr>
                <w:noProof/>
                <w:webHidden/>
              </w:rPr>
              <w:fldChar w:fldCharType="end"/>
            </w:r>
          </w:hyperlink>
        </w:p>
        <w:p w14:paraId="3BB28A1B" w14:textId="148CD70D" w:rsidR="00F9229A" w:rsidRDefault="00F9229A">
          <w:pPr>
            <w:pStyle w:val="TOC2"/>
            <w:tabs>
              <w:tab w:val="left" w:pos="1540"/>
              <w:tab w:val="right" w:leader="dot" w:pos="8827"/>
            </w:tabs>
            <w:rPr>
              <w:rFonts w:asciiTheme="minorHAnsi" w:eastAsiaTheme="minorEastAsia" w:hAnsiTheme="minorHAnsi" w:cstheme="minorBidi"/>
              <w:noProof/>
              <w:kern w:val="2"/>
              <w:sz w:val="22"/>
              <w14:ligatures w14:val="standardContextual"/>
            </w:rPr>
          </w:pPr>
          <w:hyperlink w:anchor="_Toc215349602" w:history="1">
            <w:r w:rsidRPr="0028464F">
              <w:rPr>
                <w:rStyle w:val="Hyperlink"/>
                <w:noProof/>
                <w:lang w:val="fr-FR"/>
              </w:rPr>
              <w:t>I.5.</w:t>
            </w:r>
            <w:r>
              <w:rPr>
                <w:rFonts w:asciiTheme="minorHAnsi" w:eastAsiaTheme="minorEastAsia" w:hAnsiTheme="minorHAnsi" w:cstheme="minorBidi"/>
                <w:noProof/>
                <w:kern w:val="2"/>
                <w:sz w:val="22"/>
                <w14:ligatures w14:val="standardContextual"/>
              </w:rPr>
              <w:tab/>
            </w:r>
            <w:r w:rsidRPr="0028464F">
              <w:rPr>
                <w:rStyle w:val="Hyperlink"/>
                <w:noProof/>
                <w:lang w:val="fr-FR"/>
              </w:rPr>
              <w:t>Algorithmes de Machine Learning</w:t>
            </w:r>
            <w:r>
              <w:rPr>
                <w:noProof/>
                <w:webHidden/>
              </w:rPr>
              <w:tab/>
            </w:r>
            <w:r>
              <w:rPr>
                <w:noProof/>
                <w:webHidden/>
              </w:rPr>
              <w:fldChar w:fldCharType="begin"/>
            </w:r>
            <w:r>
              <w:rPr>
                <w:noProof/>
                <w:webHidden/>
              </w:rPr>
              <w:instrText xml:space="preserve"> PAGEREF _Toc215349602 \h </w:instrText>
            </w:r>
            <w:r>
              <w:rPr>
                <w:noProof/>
                <w:webHidden/>
              </w:rPr>
            </w:r>
            <w:r>
              <w:rPr>
                <w:noProof/>
                <w:webHidden/>
              </w:rPr>
              <w:fldChar w:fldCharType="separate"/>
            </w:r>
            <w:r>
              <w:rPr>
                <w:noProof/>
                <w:webHidden/>
              </w:rPr>
              <w:t>20</w:t>
            </w:r>
            <w:r>
              <w:rPr>
                <w:noProof/>
                <w:webHidden/>
              </w:rPr>
              <w:fldChar w:fldCharType="end"/>
            </w:r>
          </w:hyperlink>
        </w:p>
        <w:p w14:paraId="4B68F092" w14:textId="0D829143"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603" w:history="1">
            <w:r w:rsidRPr="0028464F">
              <w:rPr>
                <w:rStyle w:val="Hyperlink"/>
                <w:noProof/>
                <w:lang w:val="fr-FR"/>
              </w:rPr>
              <w:t>I.5.1.</w:t>
            </w:r>
            <w:r>
              <w:rPr>
                <w:rFonts w:asciiTheme="minorHAnsi" w:eastAsiaTheme="minorEastAsia" w:hAnsiTheme="minorHAnsi" w:cstheme="minorBidi"/>
                <w:noProof/>
                <w:kern w:val="2"/>
                <w:sz w:val="22"/>
                <w14:ligatures w14:val="standardContextual"/>
              </w:rPr>
              <w:tab/>
            </w:r>
            <w:r w:rsidRPr="0028464F">
              <w:rPr>
                <w:rStyle w:val="Hyperlink"/>
                <w:noProof/>
                <w:lang w:val="fr-FR"/>
              </w:rPr>
              <w:t>Algorithmes supervisés</w:t>
            </w:r>
            <w:r>
              <w:rPr>
                <w:noProof/>
                <w:webHidden/>
              </w:rPr>
              <w:tab/>
            </w:r>
            <w:r>
              <w:rPr>
                <w:noProof/>
                <w:webHidden/>
              </w:rPr>
              <w:fldChar w:fldCharType="begin"/>
            </w:r>
            <w:r>
              <w:rPr>
                <w:noProof/>
                <w:webHidden/>
              </w:rPr>
              <w:instrText xml:space="preserve"> PAGEREF _Toc215349603 \h </w:instrText>
            </w:r>
            <w:r>
              <w:rPr>
                <w:noProof/>
                <w:webHidden/>
              </w:rPr>
            </w:r>
            <w:r>
              <w:rPr>
                <w:noProof/>
                <w:webHidden/>
              </w:rPr>
              <w:fldChar w:fldCharType="separate"/>
            </w:r>
            <w:r>
              <w:rPr>
                <w:noProof/>
                <w:webHidden/>
              </w:rPr>
              <w:t>20</w:t>
            </w:r>
            <w:r>
              <w:rPr>
                <w:noProof/>
                <w:webHidden/>
              </w:rPr>
              <w:fldChar w:fldCharType="end"/>
            </w:r>
          </w:hyperlink>
        </w:p>
        <w:p w14:paraId="13E1E4D0" w14:textId="4AD11F85"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604" w:history="1">
            <w:r w:rsidRPr="0028464F">
              <w:rPr>
                <w:rStyle w:val="Hyperlink"/>
                <w:noProof/>
                <w:lang w:val="fr-FR"/>
              </w:rPr>
              <w:t>I.5.2.</w:t>
            </w:r>
            <w:r>
              <w:rPr>
                <w:rFonts w:asciiTheme="minorHAnsi" w:eastAsiaTheme="minorEastAsia" w:hAnsiTheme="minorHAnsi" w:cstheme="minorBidi"/>
                <w:noProof/>
                <w:kern w:val="2"/>
                <w:sz w:val="22"/>
                <w14:ligatures w14:val="standardContextual"/>
              </w:rPr>
              <w:tab/>
            </w:r>
            <w:r w:rsidRPr="0028464F">
              <w:rPr>
                <w:rStyle w:val="Hyperlink"/>
                <w:noProof/>
                <w:lang w:val="fr-FR"/>
              </w:rPr>
              <w:t>Algorithmes non supervisés</w:t>
            </w:r>
            <w:r>
              <w:rPr>
                <w:noProof/>
                <w:webHidden/>
              </w:rPr>
              <w:tab/>
            </w:r>
            <w:r>
              <w:rPr>
                <w:noProof/>
                <w:webHidden/>
              </w:rPr>
              <w:fldChar w:fldCharType="begin"/>
            </w:r>
            <w:r>
              <w:rPr>
                <w:noProof/>
                <w:webHidden/>
              </w:rPr>
              <w:instrText xml:space="preserve"> PAGEREF _Toc215349604 \h </w:instrText>
            </w:r>
            <w:r>
              <w:rPr>
                <w:noProof/>
                <w:webHidden/>
              </w:rPr>
            </w:r>
            <w:r>
              <w:rPr>
                <w:noProof/>
                <w:webHidden/>
              </w:rPr>
              <w:fldChar w:fldCharType="separate"/>
            </w:r>
            <w:r>
              <w:rPr>
                <w:noProof/>
                <w:webHidden/>
              </w:rPr>
              <w:t>20</w:t>
            </w:r>
            <w:r>
              <w:rPr>
                <w:noProof/>
                <w:webHidden/>
              </w:rPr>
              <w:fldChar w:fldCharType="end"/>
            </w:r>
          </w:hyperlink>
        </w:p>
        <w:p w14:paraId="5C13B5E2" w14:textId="29713846"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605" w:history="1">
            <w:r w:rsidRPr="0028464F">
              <w:rPr>
                <w:rStyle w:val="Hyperlink"/>
                <w:noProof/>
                <w:lang w:val="fr-FR"/>
              </w:rPr>
              <w:t>I.5.3.</w:t>
            </w:r>
            <w:r>
              <w:rPr>
                <w:rFonts w:asciiTheme="minorHAnsi" w:eastAsiaTheme="minorEastAsia" w:hAnsiTheme="minorHAnsi" w:cstheme="minorBidi"/>
                <w:noProof/>
                <w:kern w:val="2"/>
                <w:sz w:val="22"/>
                <w14:ligatures w14:val="standardContextual"/>
              </w:rPr>
              <w:tab/>
            </w:r>
            <w:r w:rsidRPr="0028464F">
              <w:rPr>
                <w:rStyle w:val="Hyperlink"/>
                <w:noProof/>
                <w:lang w:val="fr-FR"/>
              </w:rPr>
              <w:t>Réseaux de neurones et deep learning</w:t>
            </w:r>
            <w:r>
              <w:rPr>
                <w:noProof/>
                <w:webHidden/>
              </w:rPr>
              <w:tab/>
            </w:r>
            <w:r>
              <w:rPr>
                <w:noProof/>
                <w:webHidden/>
              </w:rPr>
              <w:fldChar w:fldCharType="begin"/>
            </w:r>
            <w:r>
              <w:rPr>
                <w:noProof/>
                <w:webHidden/>
              </w:rPr>
              <w:instrText xml:space="preserve"> PAGEREF _Toc215349605 \h </w:instrText>
            </w:r>
            <w:r>
              <w:rPr>
                <w:noProof/>
                <w:webHidden/>
              </w:rPr>
            </w:r>
            <w:r>
              <w:rPr>
                <w:noProof/>
                <w:webHidden/>
              </w:rPr>
              <w:fldChar w:fldCharType="separate"/>
            </w:r>
            <w:r>
              <w:rPr>
                <w:noProof/>
                <w:webHidden/>
              </w:rPr>
              <w:t>20</w:t>
            </w:r>
            <w:r>
              <w:rPr>
                <w:noProof/>
                <w:webHidden/>
              </w:rPr>
              <w:fldChar w:fldCharType="end"/>
            </w:r>
          </w:hyperlink>
        </w:p>
        <w:p w14:paraId="7B359363" w14:textId="1E4D865F" w:rsidR="00F9229A" w:rsidRDefault="00F9229A">
          <w:pPr>
            <w:pStyle w:val="TOC2"/>
            <w:tabs>
              <w:tab w:val="left" w:pos="1540"/>
              <w:tab w:val="right" w:leader="dot" w:pos="8827"/>
            </w:tabs>
            <w:rPr>
              <w:rFonts w:asciiTheme="minorHAnsi" w:eastAsiaTheme="minorEastAsia" w:hAnsiTheme="minorHAnsi" w:cstheme="minorBidi"/>
              <w:noProof/>
              <w:kern w:val="2"/>
              <w:sz w:val="22"/>
              <w14:ligatures w14:val="standardContextual"/>
            </w:rPr>
          </w:pPr>
          <w:hyperlink w:anchor="_Toc215349606" w:history="1">
            <w:r w:rsidRPr="0028464F">
              <w:rPr>
                <w:rStyle w:val="Hyperlink"/>
                <w:noProof/>
                <w:lang w:val="fr-FR"/>
              </w:rPr>
              <w:t>I.6.</w:t>
            </w:r>
            <w:r>
              <w:rPr>
                <w:rFonts w:asciiTheme="minorHAnsi" w:eastAsiaTheme="minorEastAsia" w:hAnsiTheme="minorHAnsi" w:cstheme="minorBidi"/>
                <w:noProof/>
                <w:kern w:val="2"/>
                <w:sz w:val="22"/>
                <w14:ligatures w14:val="standardContextual"/>
              </w:rPr>
              <w:tab/>
            </w:r>
            <w:r w:rsidRPr="0028464F">
              <w:rPr>
                <w:rStyle w:val="Hyperlink"/>
                <w:noProof/>
                <w:lang w:val="fr-FR"/>
              </w:rPr>
              <w:t>Applications industrielles et limites</w:t>
            </w:r>
            <w:r>
              <w:rPr>
                <w:noProof/>
                <w:webHidden/>
              </w:rPr>
              <w:tab/>
            </w:r>
            <w:r>
              <w:rPr>
                <w:noProof/>
                <w:webHidden/>
              </w:rPr>
              <w:fldChar w:fldCharType="begin"/>
            </w:r>
            <w:r>
              <w:rPr>
                <w:noProof/>
                <w:webHidden/>
              </w:rPr>
              <w:instrText xml:space="preserve"> PAGEREF _Toc215349606 \h </w:instrText>
            </w:r>
            <w:r>
              <w:rPr>
                <w:noProof/>
                <w:webHidden/>
              </w:rPr>
            </w:r>
            <w:r>
              <w:rPr>
                <w:noProof/>
                <w:webHidden/>
              </w:rPr>
              <w:fldChar w:fldCharType="separate"/>
            </w:r>
            <w:r>
              <w:rPr>
                <w:noProof/>
                <w:webHidden/>
              </w:rPr>
              <w:t>22</w:t>
            </w:r>
            <w:r>
              <w:rPr>
                <w:noProof/>
                <w:webHidden/>
              </w:rPr>
              <w:fldChar w:fldCharType="end"/>
            </w:r>
          </w:hyperlink>
        </w:p>
        <w:p w14:paraId="51643992" w14:textId="39293413" w:rsidR="00F9229A" w:rsidRDefault="00F9229A">
          <w:pPr>
            <w:pStyle w:val="TOC2"/>
            <w:tabs>
              <w:tab w:val="left" w:pos="1540"/>
              <w:tab w:val="right" w:leader="dot" w:pos="8827"/>
            </w:tabs>
            <w:rPr>
              <w:rFonts w:asciiTheme="minorHAnsi" w:eastAsiaTheme="minorEastAsia" w:hAnsiTheme="minorHAnsi" w:cstheme="minorBidi"/>
              <w:noProof/>
              <w:kern w:val="2"/>
              <w:sz w:val="22"/>
              <w14:ligatures w14:val="standardContextual"/>
            </w:rPr>
          </w:pPr>
          <w:hyperlink w:anchor="_Toc215349607" w:history="1">
            <w:r w:rsidRPr="0028464F">
              <w:rPr>
                <w:rStyle w:val="Hyperlink"/>
                <w:noProof/>
                <w:lang w:val="fr-FR"/>
              </w:rPr>
              <w:t>I.7.</w:t>
            </w:r>
            <w:r>
              <w:rPr>
                <w:rFonts w:asciiTheme="minorHAnsi" w:eastAsiaTheme="minorEastAsia" w:hAnsiTheme="minorHAnsi" w:cstheme="minorBidi"/>
                <w:noProof/>
                <w:kern w:val="2"/>
                <w:sz w:val="22"/>
                <w14:ligatures w14:val="standardContextual"/>
              </w:rPr>
              <w:tab/>
            </w:r>
            <w:r w:rsidRPr="0028464F">
              <w:rPr>
                <w:rStyle w:val="Hyperlink"/>
                <w:noProof/>
                <w:lang w:val="fr-FR"/>
              </w:rPr>
              <w:t>Travaux antérieurs</w:t>
            </w:r>
            <w:r>
              <w:rPr>
                <w:noProof/>
                <w:webHidden/>
              </w:rPr>
              <w:tab/>
            </w:r>
            <w:r>
              <w:rPr>
                <w:noProof/>
                <w:webHidden/>
              </w:rPr>
              <w:fldChar w:fldCharType="begin"/>
            </w:r>
            <w:r>
              <w:rPr>
                <w:noProof/>
                <w:webHidden/>
              </w:rPr>
              <w:instrText xml:space="preserve"> PAGEREF _Toc215349607 \h </w:instrText>
            </w:r>
            <w:r>
              <w:rPr>
                <w:noProof/>
                <w:webHidden/>
              </w:rPr>
            </w:r>
            <w:r>
              <w:rPr>
                <w:noProof/>
                <w:webHidden/>
              </w:rPr>
              <w:fldChar w:fldCharType="separate"/>
            </w:r>
            <w:r>
              <w:rPr>
                <w:noProof/>
                <w:webHidden/>
              </w:rPr>
              <w:t>22</w:t>
            </w:r>
            <w:r>
              <w:rPr>
                <w:noProof/>
                <w:webHidden/>
              </w:rPr>
              <w:fldChar w:fldCharType="end"/>
            </w:r>
          </w:hyperlink>
        </w:p>
        <w:p w14:paraId="0D017294" w14:textId="25359DE5"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608" w:history="1">
            <w:r w:rsidRPr="0028464F">
              <w:rPr>
                <w:rStyle w:val="Hyperlink"/>
                <w:noProof/>
                <w:lang w:val="fr-FR"/>
              </w:rPr>
              <w:t>I.7.1.</w:t>
            </w:r>
            <w:r>
              <w:rPr>
                <w:rFonts w:asciiTheme="minorHAnsi" w:eastAsiaTheme="minorEastAsia" w:hAnsiTheme="minorHAnsi" w:cstheme="minorBidi"/>
                <w:noProof/>
                <w:kern w:val="2"/>
                <w:sz w:val="22"/>
                <w14:ligatures w14:val="standardContextual"/>
              </w:rPr>
              <w:tab/>
            </w:r>
            <w:r w:rsidRPr="0028464F">
              <w:rPr>
                <w:rStyle w:val="Hyperlink"/>
                <w:noProof/>
                <w:lang w:val="fr-FR"/>
              </w:rPr>
              <w:t>Approches orientées Big Data et systèmes intelligents</w:t>
            </w:r>
            <w:r>
              <w:rPr>
                <w:noProof/>
                <w:webHidden/>
              </w:rPr>
              <w:tab/>
            </w:r>
            <w:r>
              <w:rPr>
                <w:noProof/>
                <w:webHidden/>
              </w:rPr>
              <w:fldChar w:fldCharType="begin"/>
            </w:r>
            <w:r>
              <w:rPr>
                <w:noProof/>
                <w:webHidden/>
              </w:rPr>
              <w:instrText xml:space="preserve"> PAGEREF _Toc215349608 \h </w:instrText>
            </w:r>
            <w:r>
              <w:rPr>
                <w:noProof/>
                <w:webHidden/>
              </w:rPr>
            </w:r>
            <w:r>
              <w:rPr>
                <w:noProof/>
                <w:webHidden/>
              </w:rPr>
              <w:fldChar w:fldCharType="separate"/>
            </w:r>
            <w:r>
              <w:rPr>
                <w:noProof/>
                <w:webHidden/>
              </w:rPr>
              <w:t>22</w:t>
            </w:r>
            <w:r>
              <w:rPr>
                <w:noProof/>
                <w:webHidden/>
              </w:rPr>
              <w:fldChar w:fldCharType="end"/>
            </w:r>
          </w:hyperlink>
        </w:p>
        <w:p w14:paraId="0B9557C2" w14:textId="45868833"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609" w:history="1">
            <w:r w:rsidRPr="0028464F">
              <w:rPr>
                <w:rStyle w:val="Hyperlink"/>
                <w:noProof/>
                <w:lang w:val="fr-FR"/>
              </w:rPr>
              <w:t>I.7.2.</w:t>
            </w:r>
            <w:r>
              <w:rPr>
                <w:rFonts w:asciiTheme="minorHAnsi" w:eastAsiaTheme="minorEastAsia" w:hAnsiTheme="minorHAnsi" w:cstheme="minorBidi"/>
                <w:noProof/>
                <w:kern w:val="2"/>
                <w:sz w:val="22"/>
                <w14:ligatures w14:val="standardContextual"/>
              </w:rPr>
              <w:tab/>
            </w:r>
            <w:r w:rsidRPr="0028464F">
              <w:rPr>
                <w:rStyle w:val="Hyperlink"/>
                <w:noProof/>
                <w:lang w:val="fr-FR"/>
              </w:rPr>
              <w:t>Approches intégrées à l’industrie 4.0</w:t>
            </w:r>
            <w:r>
              <w:rPr>
                <w:noProof/>
                <w:webHidden/>
              </w:rPr>
              <w:tab/>
            </w:r>
            <w:r>
              <w:rPr>
                <w:noProof/>
                <w:webHidden/>
              </w:rPr>
              <w:fldChar w:fldCharType="begin"/>
            </w:r>
            <w:r>
              <w:rPr>
                <w:noProof/>
                <w:webHidden/>
              </w:rPr>
              <w:instrText xml:space="preserve"> PAGEREF _Toc215349609 \h </w:instrText>
            </w:r>
            <w:r>
              <w:rPr>
                <w:noProof/>
                <w:webHidden/>
              </w:rPr>
            </w:r>
            <w:r>
              <w:rPr>
                <w:noProof/>
                <w:webHidden/>
              </w:rPr>
              <w:fldChar w:fldCharType="separate"/>
            </w:r>
            <w:r>
              <w:rPr>
                <w:noProof/>
                <w:webHidden/>
              </w:rPr>
              <w:t>22</w:t>
            </w:r>
            <w:r>
              <w:rPr>
                <w:noProof/>
                <w:webHidden/>
              </w:rPr>
              <w:fldChar w:fldCharType="end"/>
            </w:r>
          </w:hyperlink>
        </w:p>
        <w:p w14:paraId="7B546598" w14:textId="25849ADD" w:rsidR="00F9229A" w:rsidRDefault="00F9229A">
          <w:pPr>
            <w:pStyle w:val="TOC3"/>
            <w:tabs>
              <w:tab w:val="left" w:pos="1920"/>
              <w:tab w:val="right" w:leader="dot" w:pos="8827"/>
            </w:tabs>
            <w:rPr>
              <w:rFonts w:asciiTheme="minorHAnsi" w:eastAsiaTheme="minorEastAsia" w:hAnsiTheme="minorHAnsi" w:cstheme="minorBidi"/>
              <w:noProof/>
              <w:kern w:val="2"/>
              <w:sz w:val="22"/>
              <w14:ligatures w14:val="standardContextual"/>
            </w:rPr>
          </w:pPr>
          <w:hyperlink w:anchor="_Toc215349610" w:history="1">
            <w:r w:rsidRPr="0028464F">
              <w:rPr>
                <w:rStyle w:val="Hyperlink"/>
                <w:noProof/>
                <w:lang w:val="fr-FR"/>
              </w:rPr>
              <w:t>I.7.3.</w:t>
            </w:r>
            <w:r>
              <w:rPr>
                <w:rFonts w:asciiTheme="minorHAnsi" w:eastAsiaTheme="minorEastAsia" w:hAnsiTheme="minorHAnsi" w:cstheme="minorBidi"/>
                <w:noProof/>
                <w:kern w:val="2"/>
                <w:sz w:val="22"/>
                <w14:ligatures w14:val="standardContextual"/>
              </w:rPr>
              <w:tab/>
            </w:r>
            <w:r w:rsidRPr="0028464F">
              <w:rPr>
                <w:rStyle w:val="Hyperlink"/>
                <w:noProof/>
                <w:lang w:val="fr-FR"/>
              </w:rPr>
              <w:t>Approches centrées sur les équipements rotatifs</w:t>
            </w:r>
            <w:r>
              <w:rPr>
                <w:noProof/>
                <w:webHidden/>
              </w:rPr>
              <w:tab/>
            </w:r>
            <w:r>
              <w:rPr>
                <w:noProof/>
                <w:webHidden/>
              </w:rPr>
              <w:fldChar w:fldCharType="begin"/>
            </w:r>
            <w:r>
              <w:rPr>
                <w:noProof/>
                <w:webHidden/>
              </w:rPr>
              <w:instrText xml:space="preserve"> PAGEREF _Toc215349610 \h </w:instrText>
            </w:r>
            <w:r>
              <w:rPr>
                <w:noProof/>
                <w:webHidden/>
              </w:rPr>
            </w:r>
            <w:r>
              <w:rPr>
                <w:noProof/>
                <w:webHidden/>
              </w:rPr>
              <w:fldChar w:fldCharType="separate"/>
            </w:r>
            <w:r>
              <w:rPr>
                <w:noProof/>
                <w:webHidden/>
              </w:rPr>
              <w:t>23</w:t>
            </w:r>
            <w:r>
              <w:rPr>
                <w:noProof/>
                <w:webHidden/>
              </w:rPr>
              <w:fldChar w:fldCharType="end"/>
            </w:r>
          </w:hyperlink>
        </w:p>
        <w:p w14:paraId="6FCA7A4B" w14:textId="238A93F4" w:rsidR="00F9229A" w:rsidRDefault="00F9229A">
          <w:pPr>
            <w:pStyle w:val="TOC2"/>
            <w:tabs>
              <w:tab w:val="left" w:pos="1540"/>
              <w:tab w:val="right" w:leader="dot" w:pos="8827"/>
            </w:tabs>
            <w:rPr>
              <w:rFonts w:asciiTheme="minorHAnsi" w:eastAsiaTheme="minorEastAsia" w:hAnsiTheme="minorHAnsi" w:cstheme="minorBidi"/>
              <w:noProof/>
              <w:kern w:val="2"/>
              <w:sz w:val="22"/>
              <w14:ligatures w14:val="standardContextual"/>
            </w:rPr>
          </w:pPr>
          <w:hyperlink w:anchor="_Toc215349611" w:history="1">
            <w:r w:rsidRPr="0028464F">
              <w:rPr>
                <w:rStyle w:val="Hyperlink"/>
                <w:noProof/>
                <w:lang w:val="fr-FR"/>
              </w:rPr>
              <w:t>I.8.</w:t>
            </w:r>
            <w:r>
              <w:rPr>
                <w:rFonts w:asciiTheme="minorHAnsi" w:eastAsiaTheme="minorEastAsia" w:hAnsiTheme="minorHAnsi" w:cstheme="minorBidi"/>
                <w:noProof/>
                <w:kern w:val="2"/>
                <w:sz w:val="22"/>
                <w14:ligatures w14:val="standardContextual"/>
              </w:rPr>
              <w:tab/>
            </w:r>
            <w:r w:rsidRPr="0028464F">
              <w:rPr>
                <w:rStyle w:val="Hyperlink"/>
                <w:noProof/>
                <w:lang w:val="fr-FR"/>
              </w:rPr>
              <w:t>Positionnement du présent travail</w:t>
            </w:r>
            <w:r>
              <w:rPr>
                <w:noProof/>
                <w:webHidden/>
              </w:rPr>
              <w:tab/>
            </w:r>
            <w:r>
              <w:rPr>
                <w:noProof/>
                <w:webHidden/>
              </w:rPr>
              <w:fldChar w:fldCharType="begin"/>
            </w:r>
            <w:r>
              <w:rPr>
                <w:noProof/>
                <w:webHidden/>
              </w:rPr>
              <w:instrText xml:space="preserve"> PAGEREF _Toc215349611 \h </w:instrText>
            </w:r>
            <w:r>
              <w:rPr>
                <w:noProof/>
                <w:webHidden/>
              </w:rPr>
            </w:r>
            <w:r>
              <w:rPr>
                <w:noProof/>
                <w:webHidden/>
              </w:rPr>
              <w:fldChar w:fldCharType="separate"/>
            </w:r>
            <w:r>
              <w:rPr>
                <w:noProof/>
                <w:webHidden/>
              </w:rPr>
              <w:t>24</w:t>
            </w:r>
            <w:r>
              <w:rPr>
                <w:noProof/>
                <w:webHidden/>
              </w:rPr>
              <w:fldChar w:fldCharType="end"/>
            </w:r>
          </w:hyperlink>
        </w:p>
        <w:p w14:paraId="45C275AC" w14:textId="2A436BAB" w:rsidR="00F9229A" w:rsidRDefault="00F9229A">
          <w:pPr>
            <w:pStyle w:val="TOC2"/>
            <w:tabs>
              <w:tab w:val="left" w:pos="1540"/>
              <w:tab w:val="right" w:leader="dot" w:pos="8827"/>
            </w:tabs>
            <w:rPr>
              <w:rFonts w:asciiTheme="minorHAnsi" w:eastAsiaTheme="minorEastAsia" w:hAnsiTheme="minorHAnsi" w:cstheme="minorBidi"/>
              <w:noProof/>
              <w:kern w:val="2"/>
              <w:sz w:val="22"/>
              <w14:ligatures w14:val="standardContextual"/>
            </w:rPr>
          </w:pPr>
          <w:hyperlink w:anchor="_Toc215349612" w:history="1">
            <w:r w:rsidRPr="0028464F">
              <w:rPr>
                <w:rStyle w:val="Hyperlink"/>
                <w:noProof/>
                <w:lang w:val="fr-FR"/>
              </w:rPr>
              <w:t>I.9.</w:t>
            </w:r>
            <w:r>
              <w:rPr>
                <w:rFonts w:asciiTheme="minorHAnsi" w:eastAsiaTheme="minorEastAsia" w:hAnsiTheme="minorHAnsi" w:cstheme="minorBidi"/>
                <w:noProof/>
                <w:kern w:val="2"/>
                <w:sz w:val="22"/>
                <w14:ligatures w14:val="standardContextual"/>
              </w:rPr>
              <w:tab/>
            </w:r>
            <w:r w:rsidRPr="0028464F">
              <w:rPr>
                <w:rStyle w:val="Hyperlink"/>
                <w:noProof/>
                <w:lang w:val="fr-FR"/>
              </w:rPr>
              <w:t>Conclusion</w:t>
            </w:r>
            <w:r>
              <w:rPr>
                <w:noProof/>
                <w:webHidden/>
              </w:rPr>
              <w:tab/>
            </w:r>
            <w:r>
              <w:rPr>
                <w:noProof/>
                <w:webHidden/>
              </w:rPr>
              <w:fldChar w:fldCharType="begin"/>
            </w:r>
            <w:r>
              <w:rPr>
                <w:noProof/>
                <w:webHidden/>
              </w:rPr>
              <w:instrText xml:space="preserve"> PAGEREF _Toc215349612 \h </w:instrText>
            </w:r>
            <w:r>
              <w:rPr>
                <w:noProof/>
                <w:webHidden/>
              </w:rPr>
            </w:r>
            <w:r>
              <w:rPr>
                <w:noProof/>
                <w:webHidden/>
              </w:rPr>
              <w:fldChar w:fldCharType="separate"/>
            </w:r>
            <w:r>
              <w:rPr>
                <w:noProof/>
                <w:webHidden/>
              </w:rPr>
              <w:t>25</w:t>
            </w:r>
            <w:r>
              <w:rPr>
                <w:noProof/>
                <w:webHidden/>
              </w:rPr>
              <w:fldChar w:fldCharType="end"/>
            </w:r>
          </w:hyperlink>
        </w:p>
        <w:p w14:paraId="50292D03" w14:textId="25B6F64A" w:rsidR="00F9229A" w:rsidRDefault="00F9229A">
          <w:pPr>
            <w:pStyle w:val="TOC1"/>
            <w:tabs>
              <w:tab w:val="left" w:pos="2514"/>
              <w:tab w:val="right" w:leader="dot" w:pos="8827"/>
            </w:tabs>
            <w:rPr>
              <w:rFonts w:asciiTheme="minorHAnsi" w:eastAsiaTheme="minorEastAsia" w:hAnsiTheme="minorHAnsi" w:cstheme="minorBidi"/>
              <w:noProof/>
              <w:kern w:val="2"/>
              <w:sz w:val="22"/>
              <w14:ligatures w14:val="standardContextual"/>
            </w:rPr>
          </w:pPr>
          <w:hyperlink w:anchor="_Toc215349613" w:history="1">
            <w:r w:rsidRPr="0028464F">
              <w:rPr>
                <w:rStyle w:val="Hyperlink"/>
                <w:noProof/>
                <w:lang w:val="fr-FR"/>
              </w:rPr>
              <w:t>CHAPITRE II.</w:t>
            </w:r>
            <w:r>
              <w:rPr>
                <w:rFonts w:asciiTheme="minorHAnsi" w:eastAsiaTheme="minorEastAsia" w:hAnsiTheme="minorHAnsi" w:cstheme="minorBidi"/>
                <w:noProof/>
                <w:kern w:val="2"/>
                <w:sz w:val="22"/>
                <w14:ligatures w14:val="standardContextual"/>
              </w:rPr>
              <w:tab/>
            </w:r>
            <w:r w:rsidRPr="0028464F">
              <w:rPr>
                <w:rStyle w:val="Hyperlink"/>
                <w:noProof/>
                <w:lang w:val="fr-FR"/>
              </w:rPr>
              <w:t>analyse de la cavitation comme défaillance majeure des pompes industrielles</w:t>
            </w:r>
            <w:r>
              <w:rPr>
                <w:noProof/>
                <w:webHidden/>
              </w:rPr>
              <w:tab/>
            </w:r>
            <w:r>
              <w:rPr>
                <w:noProof/>
                <w:webHidden/>
              </w:rPr>
              <w:fldChar w:fldCharType="begin"/>
            </w:r>
            <w:r>
              <w:rPr>
                <w:noProof/>
                <w:webHidden/>
              </w:rPr>
              <w:instrText xml:space="preserve"> PAGEREF _Toc215349613 \h </w:instrText>
            </w:r>
            <w:r>
              <w:rPr>
                <w:noProof/>
                <w:webHidden/>
              </w:rPr>
            </w:r>
            <w:r>
              <w:rPr>
                <w:noProof/>
                <w:webHidden/>
              </w:rPr>
              <w:fldChar w:fldCharType="separate"/>
            </w:r>
            <w:r>
              <w:rPr>
                <w:noProof/>
                <w:webHidden/>
              </w:rPr>
              <w:t>26</w:t>
            </w:r>
            <w:r>
              <w:rPr>
                <w:noProof/>
                <w:webHidden/>
              </w:rPr>
              <w:fldChar w:fldCharType="end"/>
            </w:r>
          </w:hyperlink>
        </w:p>
        <w:p w14:paraId="56B0AAA6" w14:textId="53827862"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14" w:history="1">
            <w:r w:rsidRPr="0028464F">
              <w:rPr>
                <w:rStyle w:val="Hyperlink"/>
                <w:noProof/>
                <w:lang w:val="fr-FR"/>
              </w:rPr>
              <w:t>II.1.</w:t>
            </w:r>
            <w:r>
              <w:rPr>
                <w:rFonts w:asciiTheme="minorHAnsi" w:eastAsiaTheme="minorEastAsia" w:hAnsiTheme="minorHAnsi" w:cstheme="minorBidi"/>
                <w:noProof/>
                <w:kern w:val="2"/>
                <w:sz w:val="22"/>
                <w14:ligatures w14:val="standardContextual"/>
              </w:rPr>
              <w:tab/>
            </w:r>
            <w:r w:rsidRPr="0028464F">
              <w:rPr>
                <w:rStyle w:val="Hyperlink"/>
                <w:noProof/>
              </w:rPr>
              <w:t>Introduction</w:t>
            </w:r>
            <w:r w:rsidRPr="0028464F">
              <w:rPr>
                <w:rStyle w:val="Hyperlink"/>
                <w:noProof/>
                <w:lang w:val="fr-FR"/>
              </w:rPr>
              <w:t xml:space="preserve"> partielle</w:t>
            </w:r>
            <w:r>
              <w:rPr>
                <w:noProof/>
                <w:webHidden/>
              </w:rPr>
              <w:tab/>
            </w:r>
            <w:r>
              <w:rPr>
                <w:noProof/>
                <w:webHidden/>
              </w:rPr>
              <w:fldChar w:fldCharType="begin"/>
            </w:r>
            <w:r>
              <w:rPr>
                <w:noProof/>
                <w:webHidden/>
              </w:rPr>
              <w:instrText xml:space="preserve"> PAGEREF _Toc215349614 \h </w:instrText>
            </w:r>
            <w:r>
              <w:rPr>
                <w:noProof/>
                <w:webHidden/>
              </w:rPr>
            </w:r>
            <w:r>
              <w:rPr>
                <w:noProof/>
                <w:webHidden/>
              </w:rPr>
              <w:fldChar w:fldCharType="separate"/>
            </w:r>
            <w:r>
              <w:rPr>
                <w:noProof/>
                <w:webHidden/>
              </w:rPr>
              <w:t>26</w:t>
            </w:r>
            <w:r>
              <w:rPr>
                <w:noProof/>
                <w:webHidden/>
              </w:rPr>
              <w:fldChar w:fldCharType="end"/>
            </w:r>
          </w:hyperlink>
        </w:p>
        <w:p w14:paraId="528F84FC" w14:textId="400E99D5"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15" w:history="1">
            <w:r w:rsidRPr="0028464F">
              <w:rPr>
                <w:rStyle w:val="Hyperlink"/>
                <w:noProof/>
                <w:lang w:val="fr-FR"/>
              </w:rPr>
              <w:t>II.2.</w:t>
            </w:r>
            <w:r>
              <w:rPr>
                <w:rFonts w:asciiTheme="minorHAnsi" w:eastAsiaTheme="minorEastAsia" w:hAnsiTheme="minorHAnsi" w:cstheme="minorBidi"/>
                <w:noProof/>
                <w:kern w:val="2"/>
                <w:sz w:val="22"/>
                <w14:ligatures w14:val="standardContextual"/>
              </w:rPr>
              <w:tab/>
            </w:r>
            <w:r w:rsidRPr="0028464F">
              <w:rPr>
                <w:rStyle w:val="Hyperlink"/>
                <w:noProof/>
                <w:lang w:val="fr-FR"/>
              </w:rPr>
              <w:t>Fondement théorique de la cavitation</w:t>
            </w:r>
            <w:r>
              <w:rPr>
                <w:noProof/>
                <w:webHidden/>
              </w:rPr>
              <w:tab/>
            </w:r>
            <w:r>
              <w:rPr>
                <w:noProof/>
                <w:webHidden/>
              </w:rPr>
              <w:fldChar w:fldCharType="begin"/>
            </w:r>
            <w:r>
              <w:rPr>
                <w:noProof/>
                <w:webHidden/>
              </w:rPr>
              <w:instrText xml:space="preserve"> PAGEREF _Toc215349615 \h </w:instrText>
            </w:r>
            <w:r>
              <w:rPr>
                <w:noProof/>
                <w:webHidden/>
              </w:rPr>
            </w:r>
            <w:r>
              <w:rPr>
                <w:noProof/>
                <w:webHidden/>
              </w:rPr>
              <w:fldChar w:fldCharType="separate"/>
            </w:r>
            <w:r>
              <w:rPr>
                <w:noProof/>
                <w:webHidden/>
              </w:rPr>
              <w:t>27</w:t>
            </w:r>
            <w:r>
              <w:rPr>
                <w:noProof/>
                <w:webHidden/>
              </w:rPr>
              <w:fldChar w:fldCharType="end"/>
            </w:r>
          </w:hyperlink>
        </w:p>
        <w:p w14:paraId="66ED99DA" w14:textId="603174F9" w:rsidR="00F9229A" w:rsidRDefault="00F9229A">
          <w:pPr>
            <w:pStyle w:val="TOC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16" w:history="1">
            <w:r w:rsidRPr="0028464F">
              <w:rPr>
                <w:rStyle w:val="Hyperlink"/>
                <w:noProof/>
                <w:lang w:val="fr-FR"/>
              </w:rPr>
              <w:t>II.2.1.</w:t>
            </w:r>
            <w:r>
              <w:rPr>
                <w:rFonts w:asciiTheme="minorHAnsi" w:eastAsiaTheme="minorEastAsia" w:hAnsiTheme="minorHAnsi" w:cstheme="minorBidi"/>
                <w:noProof/>
                <w:kern w:val="2"/>
                <w:sz w:val="22"/>
                <w14:ligatures w14:val="standardContextual"/>
              </w:rPr>
              <w:tab/>
            </w:r>
            <w:r w:rsidRPr="0028464F">
              <w:rPr>
                <w:rStyle w:val="Hyperlink"/>
                <w:noProof/>
                <w:lang w:val="fr-FR"/>
              </w:rPr>
              <w:t>Principe physique de la cavitation</w:t>
            </w:r>
            <w:r>
              <w:rPr>
                <w:noProof/>
                <w:webHidden/>
              </w:rPr>
              <w:tab/>
            </w:r>
            <w:r>
              <w:rPr>
                <w:noProof/>
                <w:webHidden/>
              </w:rPr>
              <w:fldChar w:fldCharType="begin"/>
            </w:r>
            <w:r>
              <w:rPr>
                <w:noProof/>
                <w:webHidden/>
              </w:rPr>
              <w:instrText xml:space="preserve"> PAGEREF _Toc215349616 \h </w:instrText>
            </w:r>
            <w:r>
              <w:rPr>
                <w:noProof/>
                <w:webHidden/>
              </w:rPr>
            </w:r>
            <w:r>
              <w:rPr>
                <w:noProof/>
                <w:webHidden/>
              </w:rPr>
              <w:fldChar w:fldCharType="separate"/>
            </w:r>
            <w:r>
              <w:rPr>
                <w:noProof/>
                <w:webHidden/>
              </w:rPr>
              <w:t>27</w:t>
            </w:r>
            <w:r>
              <w:rPr>
                <w:noProof/>
                <w:webHidden/>
              </w:rPr>
              <w:fldChar w:fldCharType="end"/>
            </w:r>
          </w:hyperlink>
        </w:p>
        <w:p w14:paraId="44342606" w14:textId="5554E023" w:rsidR="00F9229A" w:rsidRDefault="00F9229A">
          <w:pPr>
            <w:pStyle w:val="TOC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17" w:history="1">
            <w:r w:rsidRPr="0028464F">
              <w:rPr>
                <w:rStyle w:val="Hyperlink"/>
                <w:noProof/>
                <w:lang w:val="fr-FR"/>
              </w:rPr>
              <w:t>II.2.2.</w:t>
            </w:r>
            <w:r>
              <w:rPr>
                <w:rFonts w:asciiTheme="minorHAnsi" w:eastAsiaTheme="minorEastAsia" w:hAnsiTheme="minorHAnsi" w:cstheme="minorBidi"/>
                <w:noProof/>
                <w:kern w:val="2"/>
                <w:sz w:val="22"/>
                <w14:ligatures w14:val="standardContextual"/>
              </w:rPr>
              <w:tab/>
            </w:r>
            <w:r w:rsidRPr="0028464F">
              <w:rPr>
                <w:rStyle w:val="Hyperlink"/>
                <w:noProof/>
                <w:lang w:val="fr-FR"/>
              </w:rPr>
              <w:t>Types de cavitation</w:t>
            </w:r>
            <w:r>
              <w:rPr>
                <w:noProof/>
                <w:webHidden/>
              </w:rPr>
              <w:tab/>
            </w:r>
            <w:r>
              <w:rPr>
                <w:noProof/>
                <w:webHidden/>
              </w:rPr>
              <w:fldChar w:fldCharType="begin"/>
            </w:r>
            <w:r>
              <w:rPr>
                <w:noProof/>
                <w:webHidden/>
              </w:rPr>
              <w:instrText xml:space="preserve"> PAGEREF _Toc215349617 \h </w:instrText>
            </w:r>
            <w:r>
              <w:rPr>
                <w:noProof/>
                <w:webHidden/>
              </w:rPr>
            </w:r>
            <w:r>
              <w:rPr>
                <w:noProof/>
                <w:webHidden/>
              </w:rPr>
              <w:fldChar w:fldCharType="separate"/>
            </w:r>
            <w:r>
              <w:rPr>
                <w:noProof/>
                <w:webHidden/>
              </w:rPr>
              <w:t>27</w:t>
            </w:r>
            <w:r>
              <w:rPr>
                <w:noProof/>
                <w:webHidden/>
              </w:rPr>
              <w:fldChar w:fldCharType="end"/>
            </w:r>
          </w:hyperlink>
        </w:p>
        <w:p w14:paraId="1FA38840" w14:textId="719E4935" w:rsidR="00F9229A" w:rsidRDefault="00F9229A">
          <w:pPr>
            <w:pStyle w:val="TOC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18" w:history="1">
            <w:r w:rsidRPr="0028464F">
              <w:rPr>
                <w:rStyle w:val="Hyperlink"/>
                <w:noProof/>
                <w:lang w:val="fr-FR"/>
              </w:rPr>
              <w:t>II.2.3.</w:t>
            </w:r>
            <w:r>
              <w:rPr>
                <w:rFonts w:asciiTheme="minorHAnsi" w:eastAsiaTheme="minorEastAsia" w:hAnsiTheme="minorHAnsi" w:cstheme="minorBidi"/>
                <w:noProof/>
                <w:kern w:val="2"/>
                <w:sz w:val="22"/>
                <w14:ligatures w14:val="standardContextual"/>
              </w:rPr>
              <w:tab/>
            </w:r>
            <w:r w:rsidRPr="0028464F">
              <w:rPr>
                <w:rStyle w:val="Hyperlink"/>
                <w:noProof/>
                <w:lang w:val="fr-FR"/>
              </w:rPr>
              <w:t>Conséquences physiques de la cavitation</w:t>
            </w:r>
            <w:r>
              <w:rPr>
                <w:noProof/>
                <w:webHidden/>
              </w:rPr>
              <w:tab/>
            </w:r>
            <w:r>
              <w:rPr>
                <w:noProof/>
                <w:webHidden/>
              </w:rPr>
              <w:fldChar w:fldCharType="begin"/>
            </w:r>
            <w:r>
              <w:rPr>
                <w:noProof/>
                <w:webHidden/>
              </w:rPr>
              <w:instrText xml:space="preserve"> PAGEREF _Toc215349618 \h </w:instrText>
            </w:r>
            <w:r>
              <w:rPr>
                <w:noProof/>
                <w:webHidden/>
              </w:rPr>
            </w:r>
            <w:r>
              <w:rPr>
                <w:noProof/>
                <w:webHidden/>
              </w:rPr>
              <w:fldChar w:fldCharType="separate"/>
            </w:r>
            <w:r>
              <w:rPr>
                <w:noProof/>
                <w:webHidden/>
              </w:rPr>
              <w:t>28</w:t>
            </w:r>
            <w:r>
              <w:rPr>
                <w:noProof/>
                <w:webHidden/>
              </w:rPr>
              <w:fldChar w:fldCharType="end"/>
            </w:r>
          </w:hyperlink>
        </w:p>
        <w:p w14:paraId="5FAED172" w14:textId="4695CCA4" w:rsidR="00F9229A" w:rsidRDefault="00F9229A">
          <w:pPr>
            <w:pStyle w:val="TOC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19" w:history="1">
            <w:r w:rsidRPr="0028464F">
              <w:rPr>
                <w:rStyle w:val="Hyperlink"/>
                <w:noProof/>
                <w:lang w:val="fr-FR"/>
              </w:rPr>
              <w:t>II.2.4.</w:t>
            </w:r>
            <w:r>
              <w:rPr>
                <w:rFonts w:asciiTheme="minorHAnsi" w:eastAsiaTheme="minorEastAsia" w:hAnsiTheme="minorHAnsi" w:cstheme="minorBidi"/>
                <w:noProof/>
                <w:kern w:val="2"/>
                <w:sz w:val="22"/>
                <w14:ligatures w14:val="standardContextual"/>
              </w:rPr>
              <w:tab/>
            </w:r>
            <w:r w:rsidRPr="0028464F">
              <w:rPr>
                <w:rStyle w:val="Hyperlink"/>
                <w:noProof/>
                <w:lang w:val="fr-FR"/>
              </w:rPr>
              <w:t>Importance dans le contexte industriel</w:t>
            </w:r>
            <w:r>
              <w:rPr>
                <w:noProof/>
                <w:webHidden/>
              </w:rPr>
              <w:tab/>
            </w:r>
            <w:r>
              <w:rPr>
                <w:noProof/>
                <w:webHidden/>
              </w:rPr>
              <w:fldChar w:fldCharType="begin"/>
            </w:r>
            <w:r>
              <w:rPr>
                <w:noProof/>
                <w:webHidden/>
              </w:rPr>
              <w:instrText xml:space="preserve"> PAGEREF _Toc215349619 \h </w:instrText>
            </w:r>
            <w:r>
              <w:rPr>
                <w:noProof/>
                <w:webHidden/>
              </w:rPr>
            </w:r>
            <w:r>
              <w:rPr>
                <w:noProof/>
                <w:webHidden/>
              </w:rPr>
              <w:fldChar w:fldCharType="separate"/>
            </w:r>
            <w:r>
              <w:rPr>
                <w:noProof/>
                <w:webHidden/>
              </w:rPr>
              <w:t>29</w:t>
            </w:r>
            <w:r>
              <w:rPr>
                <w:noProof/>
                <w:webHidden/>
              </w:rPr>
              <w:fldChar w:fldCharType="end"/>
            </w:r>
          </w:hyperlink>
        </w:p>
        <w:p w14:paraId="50A5E638" w14:textId="37C5BDB9"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20" w:history="1">
            <w:r w:rsidRPr="0028464F">
              <w:rPr>
                <w:rStyle w:val="Hyperlink"/>
                <w:noProof/>
                <w:lang w:val="fr-FR"/>
              </w:rPr>
              <w:t>II.3.</w:t>
            </w:r>
            <w:r>
              <w:rPr>
                <w:rFonts w:asciiTheme="minorHAnsi" w:eastAsiaTheme="minorEastAsia" w:hAnsiTheme="minorHAnsi" w:cstheme="minorBidi"/>
                <w:noProof/>
                <w:kern w:val="2"/>
                <w:sz w:val="22"/>
                <w14:ligatures w14:val="standardContextual"/>
              </w:rPr>
              <w:tab/>
            </w:r>
            <w:r w:rsidRPr="0028464F">
              <w:rPr>
                <w:rStyle w:val="Hyperlink"/>
                <w:noProof/>
                <w:lang w:val="fr-FR"/>
              </w:rPr>
              <w:t>Manifestations et effets de la cavitation</w:t>
            </w:r>
            <w:r>
              <w:rPr>
                <w:noProof/>
                <w:webHidden/>
              </w:rPr>
              <w:tab/>
            </w:r>
            <w:r>
              <w:rPr>
                <w:noProof/>
                <w:webHidden/>
              </w:rPr>
              <w:fldChar w:fldCharType="begin"/>
            </w:r>
            <w:r>
              <w:rPr>
                <w:noProof/>
                <w:webHidden/>
              </w:rPr>
              <w:instrText xml:space="preserve"> PAGEREF _Toc215349620 \h </w:instrText>
            </w:r>
            <w:r>
              <w:rPr>
                <w:noProof/>
                <w:webHidden/>
              </w:rPr>
            </w:r>
            <w:r>
              <w:rPr>
                <w:noProof/>
                <w:webHidden/>
              </w:rPr>
              <w:fldChar w:fldCharType="separate"/>
            </w:r>
            <w:r>
              <w:rPr>
                <w:noProof/>
                <w:webHidden/>
              </w:rPr>
              <w:t>30</w:t>
            </w:r>
            <w:r>
              <w:rPr>
                <w:noProof/>
                <w:webHidden/>
              </w:rPr>
              <w:fldChar w:fldCharType="end"/>
            </w:r>
          </w:hyperlink>
        </w:p>
        <w:p w14:paraId="077DCA17" w14:textId="0DF3817A" w:rsidR="00F9229A" w:rsidRDefault="00F9229A">
          <w:pPr>
            <w:pStyle w:val="TOC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21" w:history="1">
            <w:r w:rsidRPr="0028464F">
              <w:rPr>
                <w:rStyle w:val="Hyperlink"/>
                <w:noProof/>
                <w:lang w:val="fr-FR"/>
              </w:rPr>
              <w:t>II.3.1.</w:t>
            </w:r>
            <w:r>
              <w:rPr>
                <w:rFonts w:asciiTheme="minorHAnsi" w:eastAsiaTheme="minorEastAsia" w:hAnsiTheme="minorHAnsi" w:cstheme="minorBidi"/>
                <w:noProof/>
                <w:kern w:val="2"/>
                <w:sz w:val="22"/>
                <w14:ligatures w14:val="standardContextual"/>
              </w:rPr>
              <w:tab/>
            </w:r>
            <w:r w:rsidRPr="0028464F">
              <w:rPr>
                <w:rStyle w:val="Hyperlink"/>
                <w:noProof/>
                <w:lang w:val="fr-FR"/>
              </w:rPr>
              <w:t>Manifestations observables</w:t>
            </w:r>
            <w:r>
              <w:rPr>
                <w:noProof/>
                <w:webHidden/>
              </w:rPr>
              <w:tab/>
            </w:r>
            <w:r>
              <w:rPr>
                <w:noProof/>
                <w:webHidden/>
              </w:rPr>
              <w:fldChar w:fldCharType="begin"/>
            </w:r>
            <w:r>
              <w:rPr>
                <w:noProof/>
                <w:webHidden/>
              </w:rPr>
              <w:instrText xml:space="preserve"> PAGEREF _Toc215349621 \h </w:instrText>
            </w:r>
            <w:r>
              <w:rPr>
                <w:noProof/>
                <w:webHidden/>
              </w:rPr>
            </w:r>
            <w:r>
              <w:rPr>
                <w:noProof/>
                <w:webHidden/>
              </w:rPr>
              <w:fldChar w:fldCharType="separate"/>
            </w:r>
            <w:r>
              <w:rPr>
                <w:noProof/>
                <w:webHidden/>
              </w:rPr>
              <w:t>30</w:t>
            </w:r>
            <w:r>
              <w:rPr>
                <w:noProof/>
                <w:webHidden/>
              </w:rPr>
              <w:fldChar w:fldCharType="end"/>
            </w:r>
          </w:hyperlink>
        </w:p>
        <w:p w14:paraId="7FBE7C5D" w14:textId="187C3BDB" w:rsidR="00F9229A" w:rsidRDefault="00F9229A">
          <w:pPr>
            <w:pStyle w:val="TOC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22" w:history="1">
            <w:r w:rsidRPr="0028464F">
              <w:rPr>
                <w:rStyle w:val="Hyperlink"/>
                <w:noProof/>
                <w:lang w:val="fr-FR"/>
              </w:rPr>
              <w:t>II.3.2.</w:t>
            </w:r>
            <w:r>
              <w:rPr>
                <w:rFonts w:asciiTheme="minorHAnsi" w:eastAsiaTheme="minorEastAsia" w:hAnsiTheme="minorHAnsi" w:cstheme="minorBidi"/>
                <w:noProof/>
                <w:kern w:val="2"/>
                <w:sz w:val="22"/>
                <w14:ligatures w14:val="standardContextual"/>
              </w:rPr>
              <w:tab/>
            </w:r>
            <w:r w:rsidRPr="0028464F">
              <w:rPr>
                <w:rStyle w:val="Hyperlink"/>
                <w:noProof/>
                <w:lang w:val="fr-FR"/>
              </w:rPr>
              <w:t>Effets sur les composants</w:t>
            </w:r>
            <w:r>
              <w:rPr>
                <w:noProof/>
                <w:webHidden/>
              </w:rPr>
              <w:tab/>
            </w:r>
            <w:r>
              <w:rPr>
                <w:noProof/>
                <w:webHidden/>
              </w:rPr>
              <w:fldChar w:fldCharType="begin"/>
            </w:r>
            <w:r>
              <w:rPr>
                <w:noProof/>
                <w:webHidden/>
              </w:rPr>
              <w:instrText xml:space="preserve"> PAGEREF _Toc215349622 \h </w:instrText>
            </w:r>
            <w:r>
              <w:rPr>
                <w:noProof/>
                <w:webHidden/>
              </w:rPr>
            </w:r>
            <w:r>
              <w:rPr>
                <w:noProof/>
                <w:webHidden/>
              </w:rPr>
              <w:fldChar w:fldCharType="separate"/>
            </w:r>
            <w:r>
              <w:rPr>
                <w:noProof/>
                <w:webHidden/>
              </w:rPr>
              <w:t>30</w:t>
            </w:r>
            <w:r>
              <w:rPr>
                <w:noProof/>
                <w:webHidden/>
              </w:rPr>
              <w:fldChar w:fldCharType="end"/>
            </w:r>
          </w:hyperlink>
        </w:p>
        <w:p w14:paraId="49B5FBD6" w14:textId="407F8608"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28" w:history="1">
            <w:r w:rsidRPr="0028464F">
              <w:rPr>
                <w:rStyle w:val="Hyperlink"/>
                <w:noProof/>
                <w:lang w:val="fr-FR"/>
              </w:rPr>
              <w:t>II.4.</w:t>
            </w:r>
            <w:r>
              <w:rPr>
                <w:rFonts w:asciiTheme="minorHAnsi" w:eastAsiaTheme="minorEastAsia" w:hAnsiTheme="minorHAnsi" w:cstheme="minorBidi"/>
                <w:noProof/>
                <w:kern w:val="2"/>
                <w:sz w:val="22"/>
                <w14:ligatures w14:val="standardContextual"/>
              </w:rPr>
              <w:tab/>
            </w:r>
            <w:r w:rsidRPr="0028464F">
              <w:rPr>
                <w:rStyle w:val="Hyperlink"/>
                <w:noProof/>
                <w:lang w:val="fr-FR"/>
              </w:rPr>
              <w:t>Analyse des causes de la cavitation</w:t>
            </w:r>
            <w:r>
              <w:rPr>
                <w:noProof/>
                <w:webHidden/>
              </w:rPr>
              <w:tab/>
            </w:r>
            <w:r>
              <w:rPr>
                <w:noProof/>
                <w:webHidden/>
              </w:rPr>
              <w:fldChar w:fldCharType="begin"/>
            </w:r>
            <w:r>
              <w:rPr>
                <w:noProof/>
                <w:webHidden/>
              </w:rPr>
              <w:instrText xml:space="preserve"> PAGEREF _Toc215349628 \h </w:instrText>
            </w:r>
            <w:r>
              <w:rPr>
                <w:noProof/>
                <w:webHidden/>
              </w:rPr>
            </w:r>
            <w:r>
              <w:rPr>
                <w:noProof/>
                <w:webHidden/>
              </w:rPr>
              <w:fldChar w:fldCharType="separate"/>
            </w:r>
            <w:r>
              <w:rPr>
                <w:noProof/>
                <w:webHidden/>
              </w:rPr>
              <w:t>31</w:t>
            </w:r>
            <w:r>
              <w:rPr>
                <w:noProof/>
                <w:webHidden/>
              </w:rPr>
              <w:fldChar w:fldCharType="end"/>
            </w:r>
          </w:hyperlink>
        </w:p>
        <w:p w14:paraId="658B2AEA" w14:textId="334727C6" w:rsidR="00F9229A" w:rsidRDefault="00F9229A">
          <w:pPr>
            <w:pStyle w:val="TOC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29" w:history="1">
            <w:r w:rsidRPr="0028464F">
              <w:rPr>
                <w:rStyle w:val="Hyperlink"/>
                <w:noProof/>
                <w:lang w:val="fr-FR"/>
              </w:rPr>
              <w:t>II.4.1.</w:t>
            </w:r>
            <w:r>
              <w:rPr>
                <w:rFonts w:asciiTheme="minorHAnsi" w:eastAsiaTheme="minorEastAsia" w:hAnsiTheme="minorHAnsi" w:cstheme="minorBidi"/>
                <w:noProof/>
                <w:kern w:val="2"/>
                <w:sz w:val="22"/>
                <w14:ligatures w14:val="standardContextual"/>
              </w:rPr>
              <w:tab/>
            </w:r>
            <w:r w:rsidRPr="0028464F">
              <w:rPr>
                <w:rStyle w:val="Hyperlink"/>
                <w:noProof/>
                <w:lang w:val="fr-FR"/>
              </w:rPr>
              <w:t>Pression d’aspiration insuffisante</w:t>
            </w:r>
            <w:r>
              <w:rPr>
                <w:noProof/>
                <w:webHidden/>
              </w:rPr>
              <w:tab/>
            </w:r>
            <w:r>
              <w:rPr>
                <w:noProof/>
                <w:webHidden/>
              </w:rPr>
              <w:fldChar w:fldCharType="begin"/>
            </w:r>
            <w:r>
              <w:rPr>
                <w:noProof/>
                <w:webHidden/>
              </w:rPr>
              <w:instrText xml:space="preserve"> PAGEREF _Toc215349629 \h </w:instrText>
            </w:r>
            <w:r>
              <w:rPr>
                <w:noProof/>
                <w:webHidden/>
              </w:rPr>
            </w:r>
            <w:r>
              <w:rPr>
                <w:noProof/>
                <w:webHidden/>
              </w:rPr>
              <w:fldChar w:fldCharType="separate"/>
            </w:r>
            <w:r>
              <w:rPr>
                <w:noProof/>
                <w:webHidden/>
              </w:rPr>
              <w:t>31</w:t>
            </w:r>
            <w:r>
              <w:rPr>
                <w:noProof/>
                <w:webHidden/>
              </w:rPr>
              <w:fldChar w:fldCharType="end"/>
            </w:r>
          </w:hyperlink>
        </w:p>
        <w:p w14:paraId="26FA3B9C" w14:textId="1F61FAA0" w:rsidR="00F9229A" w:rsidRDefault="00F9229A">
          <w:pPr>
            <w:pStyle w:val="TOC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30" w:history="1">
            <w:r w:rsidRPr="0028464F">
              <w:rPr>
                <w:rStyle w:val="Hyperlink"/>
                <w:noProof/>
                <w:lang w:val="fr-FR"/>
              </w:rPr>
              <w:t>II.4.2.</w:t>
            </w:r>
            <w:r>
              <w:rPr>
                <w:rFonts w:asciiTheme="minorHAnsi" w:eastAsiaTheme="minorEastAsia" w:hAnsiTheme="minorHAnsi" w:cstheme="minorBidi"/>
                <w:noProof/>
                <w:kern w:val="2"/>
                <w:sz w:val="22"/>
                <w14:ligatures w14:val="standardContextual"/>
              </w:rPr>
              <w:tab/>
            </w:r>
            <w:r w:rsidRPr="0028464F">
              <w:rPr>
                <w:rStyle w:val="Hyperlink"/>
                <w:noProof/>
                <w:lang w:val="fr-FR"/>
              </w:rPr>
              <w:t>Mauvaise conception ou installation</w:t>
            </w:r>
            <w:r>
              <w:rPr>
                <w:noProof/>
                <w:webHidden/>
              </w:rPr>
              <w:tab/>
            </w:r>
            <w:r>
              <w:rPr>
                <w:noProof/>
                <w:webHidden/>
              </w:rPr>
              <w:fldChar w:fldCharType="begin"/>
            </w:r>
            <w:r>
              <w:rPr>
                <w:noProof/>
                <w:webHidden/>
              </w:rPr>
              <w:instrText xml:space="preserve"> PAGEREF _Toc215349630 \h </w:instrText>
            </w:r>
            <w:r>
              <w:rPr>
                <w:noProof/>
                <w:webHidden/>
              </w:rPr>
            </w:r>
            <w:r>
              <w:rPr>
                <w:noProof/>
                <w:webHidden/>
              </w:rPr>
              <w:fldChar w:fldCharType="separate"/>
            </w:r>
            <w:r>
              <w:rPr>
                <w:noProof/>
                <w:webHidden/>
              </w:rPr>
              <w:t>31</w:t>
            </w:r>
            <w:r>
              <w:rPr>
                <w:noProof/>
                <w:webHidden/>
              </w:rPr>
              <w:fldChar w:fldCharType="end"/>
            </w:r>
          </w:hyperlink>
        </w:p>
        <w:p w14:paraId="68CD9906" w14:textId="30C6DC23" w:rsidR="00F9229A" w:rsidRDefault="00F9229A">
          <w:pPr>
            <w:pStyle w:val="TOC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31" w:history="1">
            <w:r w:rsidRPr="0028464F">
              <w:rPr>
                <w:rStyle w:val="Hyperlink"/>
                <w:noProof/>
                <w:lang w:val="fr-FR"/>
              </w:rPr>
              <w:t>II.4.3.</w:t>
            </w:r>
            <w:r>
              <w:rPr>
                <w:rFonts w:asciiTheme="minorHAnsi" w:eastAsiaTheme="minorEastAsia" w:hAnsiTheme="minorHAnsi" w:cstheme="minorBidi"/>
                <w:noProof/>
                <w:kern w:val="2"/>
                <w:sz w:val="22"/>
                <w14:ligatures w14:val="standardContextual"/>
              </w:rPr>
              <w:tab/>
            </w:r>
            <w:r w:rsidRPr="0028464F">
              <w:rPr>
                <w:rStyle w:val="Hyperlink"/>
                <w:noProof/>
                <w:lang w:val="fr-FR"/>
              </w:rPr>
              <w:t>Présence de gaz dissous ou de particules solides</w:t>
            </w:r>
            <w:r>
              <w:rPr>
                <w:noProof/>
                <w:webHidden/>
              </w:rPr>
              <w:tab/>
            </w:r>
            <w:r>
              <w:rPr>
                <w:noProof/>
                <w:webHidden/>
              </w:rPr>
              <w:fldChar w:fldCharType="begin"/>
            </w:r>
            <w:r>
              <w:rPr>
                <w:noProof/>
                <w:webHidden/>
              </w:rPr>
              <w:instrText xml:space="preserve"> PAGEREF _Toc215349631 \h </w:instrText>
            </w:r>
            <w:r>
              <w:rPr>
                <w:noProof/>
                <w:webHidden/>
              </w:rPr>
            </w:r>
            <w:r>
              <w:rPr>
                <w:noProof/>
                <w:webHidden/>
              </w:rPr>
              <w:fldChar w:fldCharType="separate"/>
            </w:r>
            <w:r>
              <w:rPr>
                <w:noProof/>
                <w:webHidden/>
              </w:rPr>
              <w:t>32</w:t>
            </w:r>
            <w:r>
              <w:rPr>
                <w:noProof/>
                <w:webHidden/>
              </w:rPr>
              <w:fldChar w:fldCharType="end"/>
            </w:r>
          </w:hyperlink>
        </w:p>
        <w:p w14:paraId="327474B7" w14:textId="79B23409" w:rsidR="00F9229A" w:rsidRDefault="00F9229A">
          <w:pPr>
            <w:pStyle w:val="TOC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32" w:history="1">
            <w:r w:rsidRPr="0028464F">
              <w:rPr>
                <w:rStyle w:val="Hyperlink"/>
                <w:noProof/>
                <w:lang w:val="fr-FR"/>
              </w:rPr>
              <w:t>II.4.4.</w:t>
            </w:r>
            <w:r>
              <w:rPr>
                <w:rFonts w:asciiTheme="minorHAnsi" w:eastAsiaTheme="minorEastAsia" w:hAnsiTheme="minorHAnsi" w:cstheme="minorBidi"/>
                <w:noProof/>
                <w:kern w:val="2"/>
                <w:sz w:val="22"/>
                <w14:ligatures w14:val="standardContextual"/>
              </w:rPr>
              <w:tab/>
            </w:r>
            <w:r w:rsidRPr="0028464F">
              <w:rPr>
                <w:rStyle w:val="Hyperlink"/>
                <w:noProof/>
                <w:lang w:val="fr-FR"/>
              </w:rPr>
              <w:t>Conditions de fonctionnement extrêmes</w:t>
            </w:r>
            <w:r>
              <w:rPr>
                <w:noProof/>
                <w:webHidden/>
              </w:rPr>
              <w:tab/>
            </w:r>
            <w:r>
              <w:rPr>
                <w:noProof/>
                <w:webHidden/>
              </w:rPr>
              <w:fldChar w:fldCharType="begin"/>
            </w:r>
            <w:r>
              <w:rPr>
                <w:noProof/>
                <w:webHidden/>
              </w:rPr>
              <w:instrText xml:space="preserve"> PAGEREF _Toc215349632 \h </w:instrText>
            </w:r>
            <w:r>
              <w:rPr>
                <w:noProof/>
                <w:webHidden/>
              </w:rPr>
            </w:r>
            <w:r>
              <w:rPr>
                <w:noProof/>
                <w:webHidden/>
              </w:rPr>
              <w:fldChar w:fldCharType="separate"/>
            </w:r>
            <w:r>
              <w:rPr>
                <w:noProof/>
                <w:webHidden/>
              </w:rPr>
              <w:t>32</w:t>
            </w:r>
            <w:r>
              <w:rPr>
                <w:noProof/>
                <w:webHidden/>
              </w:rPr>
              <w:fldChar w:fldCharType="end"/>
            </w:r>
          </w:hyperlink>
        </w:p>
        <w:p w14:paraId="38AE5BC9" w14:textId="710A1D0E"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33" w:history="1">
            <w:r w:rsidRPr="0028464F">
              <w:rPr>
                <w:rStyle w:val="Hyperlink"/>
                <w:noProof/>
                <w:lang w:val="fr-FR"/>
              </w:rPr>
              <w:t>II.5.</w:t>
            </w:r>
            <w:r>
              <w:rPr>
                <w:rFonts w:asciiTheme="minorHAnsi" w:eastAsiaTheme="minorEastAsia" w:hAnsiTheme="minorHAnsi" w:cstheme="minorBidi"/>
                <w:noProof/>
                <w:kern w:val="2"/>
                <w:sz w:val="22"/>
                <w14:ligatures w14:val="standardContextual"/>
              </w:rPr>
              <w:tab/>
            </w:r>
            <w:r w:rsidRPr="0028464F">
              <w:rPr>
                <w:rStyle w:val="Hyperlink"/>
                <w:noProof/>
                <w:lang w:val="fr-FR"/>
              </w:rPr>
              <w:t>Méthodes de détection et diagnostic de la cavitation</w:t>
            </w:r>
            <w:r>
              <w:rPr>
                <w:noProof/>
                <w:webHidden/>
              </w:rPr>
              <w:tab/>
            </w:r>
            <w:r>
              <w:rPr>
                <w:noProof/>
                <w:webHidden/>
              </w:rPr>
              <w:fldChar w:fldCharType="begin"/>
            </w:r>
            <w:r>
              <w:rPr>
                <w:noProof/>
                <w:webHidden/>
              </w:rPr>
              <w:instrText xml:space="preserve"> PAGEREF _Toc215349633 \h </w:instrText>
            </w:r>
            <w:r>
              <w:rPr>
                <w:noProof/>
                <w:webHidden/>
              </w:rPr>
            </w:r>
            <w:r>
              <w:rPr>
                <w:noProof/>
                <w:webHidden/>
              </w:rPr>
              <w:fldChar w:fldCharType="separate"/>
            </w:r>
            <w:r>
              <w:rPr>
                <w:noProof/>
                <w:webHidden/>
              </w:rPr>
              <w:t>32</w:t>
            </w:r>
            <w:r>
              <w:rPr>
                <w:noProof/>
                <w:webHidden/>
              </w:rPr>
              <w:fldChar w:fldCharType="end"/>
            </w:r>
          </w:hyperlink>
        </w:p>
        <w:p w14:paraId="1403F68E" w14:textId="7882AE24" w:rsidR="00F9229A" w:rsidRDefault="00F9229A">
          <w:pPr>
            <w:pStyle w:val="TOC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34" w:history="1">
            <w:r w:rsidRPr="0028464F">
              <w:rPr>
                <w:rStyle w:val="Hyperlink"/>
                <w:noProof/>
                <w:lang w:val="fr-FR"/>
              </w:rPr>
              <w:t>II.5.1.</w:t>
            </w:r>
            <w:r>
              <w:rPr>
                <w:rFonts w:asciiTheme="minorHAnsi" w:eastAsiaTheme="minorEastAsia" w:hAnsiTheme="minorHAnsi" w:cstheme="minorBidi"/>
                <w:noProof/>
                <w:kern w:val="2"/>
                <w:sz w:val="22"/>
                <w14:ligatures w14:val="standardContextual"/>
              </w:rPr>
              <w:tab/>
            </w:r>
            <w:r w:rsidRPr="0028464F">
              <w:rPr>
                <w:rStyle w:val="Hyperlink"/>
                <w:noProof/>
                <w:lang w:val="fr-FR"/>
              </w:rPr>
              <w:t>Surveillance vibratoire et acoustique</w:t>
            </w:r>
            <w:r>
              <w:rPr>
                <w:noProof/>
                <w:webHidden/>
              </w:rPr>
              <w:tab/>
            </w:r>
            <w:r>
              <w:rPr>
                <w:noProof/>
                <w:webHidden/>
              </w:rPr>
              <w:fldChar w:fldCharType="begin"/>
            </w:r>
            <w:r>
              <w:rPr>
                <w:noProof/>
                <w:webHidden/>
              </w:rPr>
              <w:instrText xml:space="preserve"> PAGEREF _Toc215349634 \h </w:instrText>
            </w:r>
            <w:r>
              <w:rPr>
                <w:noProof/>
                <w:webHidden/>
              </w:rPr>
            </w:r>
            <w:r>
              <w:rPr>
                <w:noProof/>
                <w:webHidden/>
              </w:rPr>
              <w:fldChar w:fldCharType="separate"/>
            </w:r>
            <w:r>
              <w:rPr>
                <w:noProof/>
                <w:webHidden/>
              </w:rPr>
              <w:t>32</w:t>
            </w:r>
            <w:r>
              <w:rPr>
                <w:noProof/>
                <w:webHidden/>
              </w:rPr>
              <w:fldChar w:fldCharType="end"/>
            </w:r>
          </w:hyperlink>
        </w:p>
        <w:p w14:paraId="77165277" w14:textId="5635C3CD" w:rsidR="00F9229A" w:rsidRDefault="00F9229A">
          <w:pPr>
            <w:pStyle w:val="TOC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35" w:history="1">
            <w:r w:rsidRPr="0028464F">
              <w:rPr>
                <w:rStyle w:val="Hyperlink"/>
                <w:noProof/>
                <w:lang w:val="fr-FR"/>
              </w:rPr>
              <w:t>II.5.2.</w:t>
            </w:r>
            <w:r>
              <w:rPr>
                <w:rFonts w:asciiTheme="minorHAnsi" w:eastAsiaTheme="minorEastAsia" w:hAnsiTheme="minorHAnsi" w:cstheme="minorBidi"/>
                <w:noProof/>
                <w:kern w:val="2"/>
                <w:sz w:val="22"/>
                <w14:ligatures w14:val="standardContextual"/>
              </w:rPr>
              <w:tab/>
            </w:r>
            <w:r w:rsidRPr="0028464F">
              <w:rPr>
                <w:rStyle w:val="Hyperlink"/>
                <w:noProof/>
                <w:lang w:val="fr-FR"/>
              </w:rPr>
              <w:t>Analyse des séries temporelles de pression et de débit</w:t>
            </w:r>
            <w:r>
              <w:rPr>
                <w:noProof/>
                <w:webHidden/>
              </w:rPr>
              <w:tab/>
            </w:r>
            <w:r>
              <w:rPr>
                <w:noProof/>
                <w:webHidden/>
              </w:rPr>
              <w:fldChar w:fldCharType="begin"/>
            </w:r>
            <w:r>
              <w:rPr>
                <w:noProof/>
                <w:webHidden/>
              </w:rPr>
              <w:instrText xml:space="preserve"> PAGEREF _Toc215349635 \h </w:instrText>
            </w:r>
            <w:r>
              <w:rPr>
                <w:noProof/>
                <w:webHidden/>
              </w:rPr>
            </w:r>
            <w:r>
              <w:rPr>
                <w:noProof/>
                <w:webHidden/>
              </w:rPr>
              <w:fldChar w:fldCharType="separate"/>
            </w:r>
            <w:r>
              <w:rPr>
                <w:noProof/>
                <w:webHidden/>
              </w:rPr>
              <w:t>32</w:t>
            </w:r>
            <w:r>
              <w:rPr>
                <w:noProof/>
                <w:webHidden/>
              </w:rPr>
              <w:fldChar w:fldCharType="end"/>
            </w:r>
          </w:hyperlink>
        </w:p>
        <w:p w14:paraId="2E6697DE" w14:textId="44BF5151" w:rsidR="00F9229A" w:rsidRDefault="00F9229A">
          <w:pPr>
            <w:pStyle w:val="TOC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36" w:history="1">
            <w:r w:rsidRPr="0028464F">
              <w:rPr>
                <w:rStyle w:val="Hyperlink"/>
                <w:noProof/>
                <w:lang w:val="fr-FR"/>
              </w:rPr>
              <w:t>II.5.3.</w:t>
            </w:r>
            <w:r>
              <w:rPr>
                <w:rFonts w:asciiTheme="minorHAnsi" w:eastAsiaTheme="minorEastAsia" w:hAnsiTheme="minorHAnsi" w:cstheme="minorBidi"/>
                <w:noProof/>
                <w:kern w:val="2"/>
                <w:sz w:val="22"/>
                <w14:ligatures w14:val="standardContextual"/>
              </w:rPr>
              <w:tab/>
            </w:r>
            <w:r w:rsidRPr="0028464F">
              <w:rPr>
                <w:rStyle w:val="Hyperlink"/>
                <w:noProof/>
                <w:lang w:val="fr-FR"/>
              </w:rPr>
              <w:t>Utilisation de capteurs intelligents et systèmes SCADA</w:t>
            </w:r>
            <w:r>
              <w:rPr>
                <w:noProof/>
                <w:webHidden/>
              </w:rPr>
              <w:tab/>
            </w:r>
            <w:r>
              <w:rPr>
                <w:noProof/>
                <w:webHidden/>
              </w:rPr>
              <w:fldChar w:fldCharType="begin"/>
            </w:r>
            <w:r>
              <w:rPr>
                <w:noProof/>
                <w:webHidden/>
              </w:rPr>
              <w:instrText xml:space="preserve"> PAGEREF _Toc215349636 \h </w:instrText>
            </w:r>
            <w:r>
              <w:rPr>
                <w:noProof/>
                <w:webHidden/>
              </w:rPr>
            </w:r>
            <w:r>
              <w:rPr>
                <w:noProof/>
                <w:webHidden/>
              </w:rPr>
              <w:fldChar w:fldCharType="separate"/>
            </w:r>
            <w:r>
              <w:rPr>
                <w:noProof/>
                <w:webHidden/>
              </w:rPr>
              <w:t>33</w:t>
            </w:r>
            <w:r>
              <w:rPr>
                <w:noProof/>
                <w:webHidden/>
              </w:rPr>
              <w:fldChar w:fldCharType="end"/>
            </w:r>
          </w:hyperlink>
        </w:p>
        <w:p w14:paraId="30DCE436" w14:textId="18C0626A" w:rsidR="00F9229A" w:rsidRDefault="00F9229A">
          <w:pPr>
            <w:pStyle w:val="TOC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37" w:history="1">
            <w:r w:rsidRPr="0028464F">
              <w:rPr>
                <w:rStyle w:val="Hyperlink"/>
                <w:noProof/>
                <w:lang w:val="fr-FR"/>
              </w:rPr>
              <w:t>II.5.4.</w:t>
            </w:r>
            <w:r>
              <w:rPr>
                <w:rFonts w:asciiTheme="minorHAnsi" w:eastAsiaTheme="minorEastAsia" w:hAnsiTheme="minorHAnsi" w:cstheme="minorBidi"/>
                <w:noProof/>
                <w:kern w:val="2"/>
                <w:sz w:val="22"/>
                <w14:ligatures w14:val="standardContextual"/>
              </w:rPr>
              <w:tab/>
            </w:r>
            <w:r w:rsidRPr="0028464F">
              <w:rPr>
                <w:rStyle w:val="Hyperlink"/>
                <w:noProof/>
                <w:lang w:val="fr-FR"/>
              </w:rPr>
              <w:t>Modélisation mathématique et simulation numérique (CFD)</w:t>
            </w:r>
            <w:r>
              <w:rPr>
                <w:noProof/>
                <w:webHidden/>
              </w:rPr>
              <w:tab/>
            </w:r>
            <w:r>
              <w:rPr>
                <w:noProof/>
                <w:webHidden/>
              </w:rPr>
              <w:fldChar w:fldCharType="begin"/>
            </w:r>
            <w:r>
              <w:rPr>
                <w:noProof/>
                <w:webHidden/>
              </w:rPr>
              <w:instrText xml:space="preserve"> PAGEREF _Toc215349637 \h </w:instrText>
            </w:r>
            <w:r>
              <w:rPr>
                <w:noProof/>
                <w:webHidden/>
              </w:rPr>
            </w:r>
            <w:r>
              <w:rPr>
                <w:noProof/>
                <w:webHidden/>
              </w:rPr>
              <w:fldChar w:fldCharType="separate"/>
            </w:r>
            <w:r>
              <w:rPr>
                <w:noProof/>
                <w:webHidden/>
              </w:rPr>
              <w:t>33</w:t>
            </w:r>
            <w:r>
              <w:rPr>
                <w:noProof/>
                <w:webHidden/>
              </w:rPr>
              <w:fldChar w:fldCharType="end"/>
            </w:r>
          </w:hyperlink>
        </w:p>
        <w:p w14:paraId="252BA6D0" w14:textId="63C72AE9"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38" w:history="1">
            <w:r w:rsidRPr="0028464F">
              <w:rPr>
                <w:rStyle w:val="Hyperlink"/>
                <w:noProof/>
                <w:lang w:val="fr-FR"/>
              </w:rPr>
              <w:t>II.6.</w:t>
            </w:r>
            <w:r>
              <w:rPr>
                <w:rFonts w:asciiTheme="minorHAnsi" w:eastAsiaTheme="minorEastAsia" w:hAnsiTheme="minorHAnsi" w:cstheme="minorBidi"/>
                <w:noProof/>
                <w:kern w:val="2"/>
                <w:sz w:val="22"/>
                <w14:ligatures w14:val="standardContextual"/>
              </w:rPr>
              <w:tab/>
            </w:r>
            <w:r w:rsidRPr="0028464F">
              <w:rPr>
                <w:rStyle w:val="Hyperlink"/>
                <w:noProof/>
                <w:lang w:val="fr-FR"/>
              </w:rPr>
              <w:t>Stratégies de prévention et de mitigation de la cavitation</w:t>
            </w:r>
            <w:r>
              <w:rPr>
                <w:noProof/>
                <w:webHidden/>
              </w:rPr>
              <w:tab/>
            </w:r>
            <w:r>
              <w:rPr>
                <w:noProof/>
                <w:webHidden/>
              </w:rPr>
              <w:fldChar w:fldCharType="begin"/>
            </w:r>
            <w:r>
              <w:rPr>
                <w:noProof/>
                <w:webHidden/>
              </w:rPr>
              <w:instrText xml:space="preserve"> PAGEREF _Toc215349638 \h </w:instrText>
            </w:r>
            <w:r>
              <w:rPr>
                <w:noProof/>
                <w:webHidden/>
              </w:rPr>
            </w:r>
            <w:r>
              <w:rPr>
                <w:noProof/>
                <w:webHidden/>
              </w:rPr>
              <w:fldChar w:fldCharType="separate"/>
            </w:r>
            <w:r>
              <w:rPr>
                <w:noProof/>
                <w:webHidden/>
              </w:rPr>
              <w:t>34</w:t>
            </w:r>
            <w:r>
              <w:rPr>
                <w:noProof/>
                <w:webHidden/>
              </w:rPr>
              <w:fldChar w:fldCharType="end"/>
            </w:r>
          </w:hyperlink>
        </w:p>
        <w:p w14:paraId="16AB4013" w14:textId="3956C537" w:rsidR="00F9229A" w:rsidRDefault="00F9229A">
          <w:pPr>
            <w:pStyle w:val="TOC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39" w:history="1">
            <w:r w:rsidRPr="0028464F">
              <w:rPr>
                <w:rStyle w:val="Hyperlink"/>
                <w:noProof/>
                <w:lang w:val="fr-FR"/>
              </w:rPr>
              <w:t>II.6.1.</w:t>
            </w:r>
            <w:r>
              <w:rPr>
                <w:rFonts w:asciiTheme="minorHAnsi" w:eastAsiaTheme="minorEastAsia" w:hAnsiTheme="minorHAnsi" w:cstheme="minorBidi"/>
                <w:noProof/>
                <w:kern w:val="2"/>
                <w:sz w:val="22"/>
                <w14:ligatures w14:val="standardContextual"/>
              </w:rPr>
              <w:tab/>
            </w:r>
            <w:r w:rsidRPr="0028464F">
              <w:rPr>
                <w:rStyle w:val="Hyperlink"/>
                <w:noProof/>
                <w:lang w:val="fr-FR"/>
              </w:rPr>
              <w:t>Optimisation des conditions d’aspiration (NPSH disponible vs requis)</w:t>
            </w:r>
            <w:r>
              <w:rPr>
                <w:noProof/>
                <w:webHidden/>
              </w:rPr>
              <w:tab/>
            </w:r>
            <w:r>
              <w:rPr>
                <w:noProof/>
                <w:webHidden/>
              </w:rPr>
              <w:fldChar w:fldCharType="begin"/>
            </w:r>
            <w:r>
              <w:rPr>
                <w:noProof/>
                <w:webHidden/>
              </w:rPr>
              <w:instrText xml:space="preserve"> PAGEREF _Toc215349639 \h </w:instrText>
            </w:r>
            <w:r>
              <w:rPr>
                <w:noProof/>
                <w:webHidden/>
              </w:rPr>
            </w:r>
            <w:r>
              <w:rPr>
                <w:noProof/>
                <w:webHidden/>
              </w:rPr>
              <w:fldChar w:fldCharType="separate"/>
            </w:r>
            <w:r>
              <w:rPr>
                <w:noProof/>
                <w:webHidden/>
              </w:rPr>
              <w:t>34</w:t>
            </w:r>
            <w:r>
              <w:rPr>
                <w:noProof/>
                <w:webHidden/>
              </w:rPr>
              <w:fldChar w:fldCharType="end"/>
            </w:r>
          </w:hyperlink>
        </w:p>
        <w:p w14:paraId="42C5C975" w14:textId="6945F66B" w:rsidR="00F9229A" w:rsidRDefault="00F9229A">
          <w:pPr>
            <w:pStyle w:val="TOC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40" w:history="1">
            <w:r w:rsidRPr="0028464F">
              <w:rPr>
                <w:rStyle w:val="Hyperlink"/>
                <w:noProof/>
                <w:lang w:val="fr-FR"/>
              </w:rPr>
              <w:t>II.6.2.</w:t>
            </w:r>
            <w:r>
              <w:rPr>
                <w:rFonts w:asciiTheme="minorHAnsi" w:eastAsiaTheme="minorEastAsia" w:hAnsiTheme="minorHAnsi" w:cstheme="minorBidi"/>
                <w:noProof/>
                <w:kern w:val="2"/>
                <w:sz w:val="22"/>
                <w14:ligatures w14:val="standardContextual"/>
              </w:rPr>
              <w:tab/>
            </w:r>
            <w:r w:rsidRPr="0028464F">
              <w:rPr>
                <w:rStyle w:val="Hyperlink"/>
                <w:noProof/>
                <w:lang w:val="fr-FR"/>
              </w:rPr>
              <w:t>Amélioration de la conception hydraulique</w:t>
            </w:r>
            <w:r>
              <w:rPr>
                <w:noProof/>
                <w:webHidden/>
              </w:rPr>
              <w:tab/>
            </w:r>
            <w:r>
              <w:rPr>
                <w:noProof/>
                <w:webHidden/>
              </w:rPr>
              <w:fldChar w:fldCharType="begin"/>
            </w:r>
            <w:r>
              <w:rPr>
                <w:noProof/>
                <w:webHidden/>
              </w:rPr>
              <w:instrText xml:space="preserve"> PAGEREF _Toc215349640 \h </w:instrText>
            </w:r>
            <w:r>
              <w:rPr>
                <w:noProof/>
                <w:webHidden/>
              </w:rPr>
            </w:r>
            <w:r>
              <w:rPr>
                <w:noProof/>
                <w:webHidden/>
              </w:rPr>
              <w:fldChar w:fldCharType="separate"/>
            </w:r>
            <w:r>
              <w:rPr>
                <w:noProof/>
                <w:webHidden/>
              </w:rPr>
              <w:t>34</w:t>
            </w:r>
            <w:r>
              <w:rPr>
                <w:noProof/>
                <w:webHidden/>
              </w:rPr>
              <w:fldChar w:fldCharType="end"/>
            </w:r>
          </w:hyperlink>
        </w:p>
        <w:p w14:paraId="38CE5BF4" w14:textId="6F271219" w:rsidR="00F9229A" w:rsidRDefault="00F9229A">
          <w:pPr>
            <w:pStyle w:val="TOC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41" w:history="1">
            <w:r w:rsidRPr="0028464F">
              <w:rPr>
                <w:rStyle w:val="Hyperlink"/>
                <w:noProof/>
                <w:lang w:val="fr-FR"/>
              </w:rPr>
              <w:t>II.6.3.</w:t>
            </w:r>
            <w:r>
              <w:rPr>
                <w:rFonts w:asciiTheme="minorHAnsi" w:eastAsiaTheme="minorEastAsia" w:hAnsiTheme="minorHAnsi" w:cstheme="minorBidi"/>
                <w:noProof/>
                <w:kern w:val="2"/>
                <w:sz w:val="22"/>
                <w14:ligatures w14:val="standardContextual"/>
              </w:rPr>
              <w:tab/>
            </w:r>
            <w:r w:rsidRPr="0028464F">
              <w:rPr>
                <w:rStyle w:val="Hyperlink"/>
                <w:noProof/>
                <w:lang w:val="fr-FR"/>
              </w:rPr>
              <w:t>Utilisation de matériaux résistants à l’érosion</w:t>
            </w:r>
            <w:r>
              <w:rPr>
                <w:noProof/>
                <w:webHidden/>
              </w:rPr>
              <w:tab/>
            </w:r>
            <w:r>
              <w:rPr>
                <w:noProof/>
                <w:webHidden/>
              </w:rPr>
              <w:fldChar w:fldCharType="begin"/>
            </w:r>
            <w:r>
              <w:rPr>
                <w:noProof/>
                <w:webHidden/>
              </w:rPr>
              <w:instrText xml:space="preserve"> PAGEREF _Toc215349641 \h </w:instrText>
            </w:r>
            <w:r>
              <w:rPr>
                <w:noProof/>
                <w:webHidden/>
              </w:rPr>
            </w:r>
            <w:r>
              <w:rPr>
                <w:noProof/>
                <w:webHidden/>
              </w:rPr>
              <w:fldChar w:fldCharType="separate"/>
            </w:r>
            <w:r>
              <w:rPr>
                <w:noProof/>
                <w:webHidden/>
              </w:rPr>
              <w:t>34</w:t>
            </w:r>
            <w:r>
              <w:rPr>
                <w:noProof/>
                <w:webHidden/>
              </w:rPr>
              <w:fldChar w:fldCharType="end"/>
            </w:r>
          </w:hyperlink>
        </w:p>
        <w:p w14:paraId="5FAA804C" w14:textId="372A78B5" w:rsidR="00F9229A" w:rsidRDefault="00F9229A">
          <w:pPr>
            <w:pStyle w:val="TOC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42" w:history="1">
            <w:r w:rsidRPr="0028464F">
              <w:rPr>
                <w:rStyle w:val="Hyperlink"/>
                <w:noProof/>
                <w:lang w:val="fr-FR"/>
              </w:rPr>
              <w:t>II.6.4.</w:t>
            </w:r>
            <w:r>
              <w:rPr>
                <w:rFonts w:asciiTheme="minorHAnsi" w:eastAsiaTheme="minorEastAsia" w:hAnsiTheme="minorHAnsi" w:cstheme="minorBidi"/>
                <w:noProof/>
                <w:kern w:val="2"/>
                <w:sz w:val="22"/>
                <w14:ligatures w14:val="standardContextual"/>
              </w:rPr>
              <w:tab/>
            </w:r>
            <w:r w:rsidRPr="0028464F">
              <w:rPr>
                <w:rStyle w:val="Hyperlink"/>
                <w:noProof/>
                <w:lang w:val="fr-FR"/>
              </w:rPr>
              <w:t>Intégration de la maintenance prédictive basée sur IA et Big Data</w:t>
            </w:r>
            <w:r>
              <w:rPr>
                <w:noProof/>
                <w:webHidden/>
              </w:rPr>
              <w:tab/>
            </w:r>
            <w:r>
              <w:rPr>
                <w:noProof/>
                <w:webHidden/>
              </w:rPr>
              <w:fldChar w:fldCharType="begin"/>
            </w:r>
            <w:r>
              <w:rPr>
                <w:noProof/>
                <w:webHidden/>
              </w:rPr>
              <w:instrText xml:space="preserve"> PAGEREF _Toc215349642 \h </w:instrText>
            </w:r>
            <w:r>
              <w:rPr>
                <w:noProof/>
                <w:webHidden/>
              </w:rPr>
            </w:r>
            <w:r>
              <w:rPr>
                <w:noProof/>
                <w:webHidden/>
              </w:rPr>
              <w:fldChar w:fldCharType="separate"/>
            </w:r>
            <w:r>
              <w:rPr>
                <w:noProof/>
                <w:webHidden/>
              </w:rPr>
              <w:t>34</w:t>
            </w:r>
            <w:r>
              <w:rPr>
                <w:noProof/>
                <w:webHidden/>
              </w:rPr>
              <w:fldChar w:fldCharType="end"/>
            </w:r>
          </w:hyperlink>
        </w:p>
        <w:p w14:paraId="2B08C997" w14:textId="13C23AAC"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43" w:history="1">
            <w:r w:rsidRPr="0028464F">
              <w:rPr>
                <w:rStyle w:val="Hyperlink"/>
                <w:noProof/>
                <w:lang w:val="fr-FR"/>
              </w:rPr>
              <w:t>II.7.</w:t>
            </w:r>
            <w:r>
              <w:rPr>
                <w:rFonts w:asciiTheme="minorHAnsi" w:eastAsiaTheme="minorEastAsia" w:hAnsiTheme="minorHAnsi" w:cstheme="minorBidi"/>
                <w:noProof/>
                <w:kern w:val="2"/>
                <w:sz w:val="22"/>
                <w14:ligatures w14:val="standardContextual"/>
              </w:rPr>
              <w:tab/>
            </w:r>
            <w:r w:rsidRPr="0028464F">
              <w:rPr>
                <w:rStyle w:val="Hyperlink"/>
                <w:noProof/>
                <w:lang w:val="fr-FR"/>
              </w:rPr>
              <w:t>Etudes de cas et applications industrielles</w:t>
            </w:r>
            <w:r>
              <w:rPr>
                <w:noProof/>
                <w:webHidden/>
              </w:rPr>
              <w:tab/>
            </w:r>
            <w:r>
              <w:rPr>
                <w:noProof/>
                <w:webHidden/>
              </w:rPr>
              <w:fldChar w:fldCharType="begin"/>
            </w:r>
            <w:r>
              <w:rPr>
                <w:noProof/>
                <w:webHidden/>
              </w:rPr>
              <w:instrText xml:space="preserve"> PAGEREF _Toc215349643 \h </w:instrText>
            </w:r>
            <w:r>
              <w:rPr>
                <w:noProof/>
                <w:webHidden/>
              </w:rPr>
            </w:r>
            <w:r>
              <w:rPr>
                <w:noProof/>
                <w:webHidden/>
              </w:rPr>
              <w:fldChar w:fldCharType="separate"/>
            </w:r>
            <w:r>
              <w:rPr>
                <w:noProof/>
                <w:webHidden/>
              </w:rPr>
              <w:t>35</w:t>
            </w:r>
            <w:r>
              <w:rPr>
                <w:noProof/>
                <w:webHidden/>
              </w:rPr>
              <w:fldChar w:fldCharType="end"/>
            </w:r>
          </w:hyperlink>
        </w:p>
        <w:p w14:paraId="0B2A6180" w14:textId="1229F435"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44" w:history="1">
            <w:r w:rsidRPr="0028464F">
              <w:rPr>
                <w:rStyle w:val="Hyperlink"/>
                <w:noProof/>
                <w:lang w:val="fr-FR"/>
              </w:rPr>
              <w:t>II.8.</w:t>
            </w:r>
            <w:r>
              <w:rPr>
                <w:rFonts w:asciiTheme="minorHAnsi" w:eastAsiaTheme="minorEastAsia" w:hAnsiTheme="minorHAnsi" w:cstheme="minorBidi"/>
                <w:noProof/>
                <w:kern w:val="2"/>
                <w:sz w:val="22"/>
                <w14:ligatures w14:val="standardContextual"/>
              </w:rPr>
              <w:tab/>
            </w:r>
            <w:r w:rsidRPr="0028464F">
              <w:rPr>
                <w:rStyle w:val="Hyperlink"/>
                <w:noProof/>
                <w:lang w:val="fr-FR"/>
              </w:rPr>
              <w:t>Conclusion partielle</w:t>
            </w:r>
            <w:r>
              <w:rPr>
                <w:noProof/>
                <w:webHidden/>
              </w:rPr>
              <w:tab/>
            </w:r>
            <w:r>
              <w:rPr>
                <w:noProof/>
                <w:webHidden/>
              </w:rPr>
              <w:fldChar w:fldCharType="begin"/>
            </w:r>
            <w:r>
              <w:rPr>
                <w:noProof/>
                <w:webHidden/>
              </w:rPr>
              <w:instrText xml:space="preserve"> PAGEREF _Toc215349644 \h </w:instrText>
            </w:r>
            <w:r>
              <w:rPr>
                <w:noProof/>
                <w:webHidden/>
              </w:rPr>
            </w:r>
            <w:r>
              <w:rPr>
                <w:noProof/>
                <w:webHidden/>
              </w:rPr>
              <w:fldChar w:fldCharType="separate"/>
            </w:r>
            <w:r>
              <w:rPr>
                <w:noProof/>
                <w:webHidden/>
              </w:rPr>
              <w:t>36</w:t>
            </w:r>
            <w:r>
              <w:rPr>
                <w:noProof/>
                <w:webHidden/>
              </w:rPr>
              <w:fldChar w:fldCharType="end"/>
            </w:r>
          </w:hyperlink>
        </w:p>
        <w:p w14:paraId="73EB3574" w14:textId="2E8483A9" w:rsidR="00F9229A" w:rsidRDefault="00F9229A">
          <w:pPr>
            <w:pStyle w:val="TOC1"/>
            <w:tabs>
              <w:tab w:val="left" w:pos="2473"/>
              <w:tab w:val="right" w:leader="dot" w:pos="8827"/>
            </w:tabs>
            <w:rPr>
              <w:rFonts w:asciiTheme="minorHAnsi" w:eastAsiaTheme="minorEastAsia" w:hAnsiTheme="minorHAnsi" w:cstheme="minorBidi"/>
              <w:noProof/>
              <w:kern w:val="2"/>
              <w:sz w:val="22"/>
              <w14:ligatures w14:val="standardContextual"/>
            </w:rPr>
          </w:pPr>
          <w:hyperlink w:anchor="_Toc215349645" w:history="1">
            <w:r w:rsidRPr="0028464F">
              <w:rPr>
                <w:rStyle w:val="Hyperlink"/>
                <w:noProof/>
                <w:lang w:val="fr-FR"/>
              </w:rPr>
              <w:t>CHAPITRE III.</w:t>
            </w:r>
            <w:r>
              <w:rPr>
                <w:rFonts w:asciiTheme="minorHAnsi" w:eastAsiaTheme="minorEastAsia" w:hAnsiTheme="minorHAnsi" w:cstheme="minorBidi"/>
                <w:noProof/>
                <w:kern w:val="2"/>
                <w:sz w:val="22"/>
                <w14:ligatures w14:val="standardContextual"/>
              </w:rPr>
              <w:tab/>
            </w:r>
            <w:r w:rsidRPr="0028464F">
              <w:rPr>
                <w:rStyle w:val="Hyperlink"/>
                <w:noProof/>
                <w:lang w:val="fr-FR"/>
              </w:rPr>
              <w:t>conception du système</w:t>
            </w:r>
            <w:r>
              <w:rPr>
                <w:noProof/>
                <w:webHidden/>
              </w:rPr>
              <w:tab/>
            </w:r>
            <w:r>
              <w:rPr>
                <w:noProof/>
                <w:webHidden/>
              </w:rPr>
              <w:fldChar w:fldCharType="begin"/>
            </w:r>
            <w:r>
              <w:rPr>
                <w:noProof/>
                <w:webHidden/>
              </w:rPr>
              <w:instrText xml:space="preserve"> PAGEREF _Toc215349645 \h </w:instrText>
            </w:r>
            <w:r>
              <w:rPr>
                <w:noProof/>
                <w:webHidden/>
              </w:rPr>
            </w:r>
            <w:r>
              <w:rPr>
                <w:noProof/>
                <w:webHidden/>
              </w:rPr>
              <w:fldChar w:fldCharType="separate"/>
            </w:r>
            <w:r>
              <w:rPr>
                <w:noProof/>
                <w:webHidden/>
              </w:rPr>
              <w:t>38</w:t>
            </w:r>
            <w:r>
              <w:rPr>
                <w:noProof/>
                <w:webHidden/>
              </w:rPr>
              <w:fldChar w:fldCharType="end"/>
            </w:r>
          </w:hyperlink>
        </w:p>
        <w:p w14:paraId="216E87B2" w14:textId="3FE9BEA6"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46" w:history="1">
            <w:r w:rsidRPr="0028464F">
              <w:rPr>
                <w:rStyle w:val="Hyperlink"/>
                <w:noProof/>
                <w:lang w:val="fr-FR"/>
              </w:rPr>
              <w:t>III.1.</w:t>
            </w:r>
            <w:r>
              <w:rPr>
                <w:rFonts w:asciiTheme="minorHAnsi" w:eastAsiaTheme="minorEastAsia" w:hAnsiTheme="minorHAnsi" w:cstheme="minorBidi"/>
                <w:noProof/>
                <w:kern w:val="2"/>
                <w:sz w:val="22"/>
                <w14:ligatures w14:val="standardContextual"/>
              </w:rPr>
              <w:tab/>
            </w:r>
            <w:r w:rsidRPr="0028464F">
              <w:rPr>
                <w:rStyle w:val="Hyperlink"/>
                <w:noProof/>
                <w:lang w:val="fr-FR"/>
              </w:rPr>
              <w:t>Introduction partielle</w:t>
            </w:r>
            <w:r>
              <w:rPr>
                <w:noProof/>
                <w:webHidden/>
              </w:rPr>
              <w:tab/>
            </w:r>
            <w:r>
              <w:rPr>
                <w:noProof/>
                <w:webHidden/>
              </w:rPr>
              <w:fldChar w:fldCharType="begin"/>
            </w:r>
            <w:r>
              <w:rPr>
                <w:noProof/>
                <w:webHidden/>
              </w:rPr>
              <w:instrText xml:space="preserve"> PAGEREF _Toc215349646 \h </w:instrText>
            </w:r>
            <w:r>
              <w:rPr>
                <w:noProof/>
                <w:webHidden/>
              </w:rPr>
            </w:r>
            <w:r>
              <w:rPr>
                <w:noProof/>
                <w:webHidden/>
              </w:rPr>
              <w:fldChar w:fldCharType="separate"/>
            </w:r>
            <w:r>
              <w:rPr>
                <w:noProof/>
                <w:webHidden/>
              </w:rPr>
              <w:t>38</w:t>
            </w:r>
            <w:r>
              <w:rPr>
                <w:noProof/>
                <w:webHidden/>
              </w:rPr>
              <w:fldChar w:fldCharType="end"/>
            </w:r>
          </w:hyperlink>
        </w:p>
        <w:p w14:paraId="28588883" w14:textId="54954B3C"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51" w:history="1">
            <w:r w:rsidRPr="0028464F">
              <w:rPr>
                <w:rStyle w:val="Hyperlink"/>
                <w:noProof/>
                <w:lang w:val="fr-FR"/>
              </w:rPr>
              <w:t>III.2.</w:t>
            </w:r>
            <w:r>
              <w:rPr>
                <w:rFonts w:asciiTheme="minorHAnsi" w:eastAsiaTheme="minorEastAsia" w:hAnsiTheme="minorHAnsi" w:cstheme="minorBidi"/>
                <w:noProof/>
                <w:kern w:val="2"/>
                <w:sz w:val="22"/>
                <w14:ligatures w14:val="standardContextual"/>
              </w:rPr>
              <w:tab/>
            </w:r>
            <w:r w:rsidRPr="0028464F">
              <w:rPr>
                <w:rStyle w:val="Hyperlink"/>
                <w:noProof/>
                <w:lang w:val="fr-FR"/>
              </w:rPr>
              <w:t>Objectifs de la conception</w:t>
            </w:r>
            <w:r>
              <w:rPr>
                <w:noProof/>
                <w:webHidden/>
              </w:rPr>
              <w:tab/>
            </w:r>
            <w:r>
              <w:rPr>
                <w:noProof/>
                <w:webHidden/>
              </w:rPr>
              <w:fldChar w:fldCharType="begin"/>
            </w:r>
            <w:r>
              <w:rPr>
                <w:noProof/>
                <w:webHidden/>
              </w:rPr>
              <w:instrText xml:space="preserve"> PAGEREF _Toc215349651 \h </w:instrText>
            </w:r>
            <w:r>
              <w:rPr>
                <w:noProof/>
                <w:webHidden/>
              </w:rPr>
            </w:r>
            <w:r>
              <w:rPr>
                <w:noProof/>
                <w:webHidden/>
              </w:rPr>
              <w:fldChar w:fldCharType="separate"/>
            </w:r>
            <w:r>
              <w:rPr>
                <w:noProof/>
                <w:webHidden/>
              </w:rPr>
              <w:t>40</w:t>
            </w:r>
            <w:r>
              <w:rPr>
                <w:noProof/>
                <w:webHidden/>
              </w:rPr>
              <w:fldChar w:fldCharType="end"/>
            </w:r>
          </w:hyperlink>
        </w:p>
        <w:p w14:paraId="6779E30D" w14:textId="7DFA2671" w:rsidR="00F9229A" w:rsidRDefault="00F9229A">
          <w:pPr>
            <w:pStyle w:val="TOC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52" w:history="1">
            <w:r w:rsidRPr="0028464F">
              <w:rPr>
                <w:rStyle w:val="Hyperlink"/>
                <w:noProof/>
                <w:lang w:val="fr-FR"/>
              </w:rPr>
              <w:t>III.2.1.</w:t>
            </w:r>
            <w:r>
              <w:rPr>
                <w:rFonts w:asciiTheme="minorHAnsi" w:eastAsiaTheme="minorEastAsia" w:hAnsiTheme="minorHAnsi" w:cstheme="minorBidi"/>
                <w:noProof/>
                <w:kern w:val="2"/>
                <w:sz w:val="22"/>
                <w14:ligatures w14:val="standardContextual"/>
              </w:rPr>
              <w:tab/>
            </w:r>
            <w:r w:rsidRPr="0028464F">
              <w:rPr>
                <w:rStyle w:val="Hyperlink"/>
                <w:noProof/>
                <w:lang w:val="fr-FR"/>
              </w:rPr>
              <w:t>Détection précoce et fiable de la cavitation</w:t>
            </w:r>
            <w:r>
              <w:rPr>
                <w:noProof/>
                <w:webHidden/>
              </w:rPr>
              <w:tab/>
            </w:r>
            <w:r>
              <w:rPr>
                <w:noProof/>
                <w:webHidden/>
              </w:rPr>
              <w:fldChar w:fldCharType="begin"/>
            </w:r>
            <w:r>
              <w:rPr>
                <w:noProof/>
                <w:webHidden/>
              </w:rPr>
              <w:instrText xml:space="preserve"> PAGEREF _Toc215349652 \h </w:instrText>
            </w:r>
            <w:r>
              <w:rPr>
                <w:noProof/>
                <w:webHidden/>
              </w:rPr>
            </w:r>
            <w:r>
              <w:rPr>
                <w:noProof/>
                <w:webHidden/>
              </w:rPr>
              <w:fldChar w:fldCharType="separate"/>
            </w:r>
            <w:r>
              <w:rPr>
                <w:noProof/>
                <w:webHidden/>
              </w:rPr>
              <w:t>40</w:t>
            </w:r>
            <w:r>
              <w:rPr>
                <w:noProof/>
                <w:webHidden/>
              </w:rPr>
              <w:fldChar w:fldCharType="end"/>
            </w:r>
          </w:hyperlink>
        </w:p>
        <w:p w14:paraId="4A086547" w14:textId="7760AB00" w:rsidR="00F9229A" w:rsidRDefault="00F9229A">
          <w:pPr>
            <w:pStyle w:val="TOC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53" w:history="1">
            <w:r w:rsidRPr="0028464F">
              <w:rPr>
                <w:rStyle w:val="Hyperlink"/>
                <w:noProof/>
                <w:lang w:val="fr-FR"/>
              </w:rPr>
              <w:t>III.2.2.</w:t>
            </w:r>
            <w:r>
              <w:rPr>
                <w:rFonts w:asciiTheme="minorHAnsi" w:eastAsiaTheme="minorEastAsia" w:hAnsiTheme="minorHAnsi" w:cstheme="minorBidi"/>
                <w:noProof/>
                <w:kern w:val="2"/>
                <w:sz w:val="22"/>
                <w14:ligatures w14:val="standardContextual"/>
              </w:rPr>
              <w:tab/>
            </w:r>
            <w:r w:rsidRPr="0028464F">
              <w:rPr>
                <w:rStyle w:val="Hyperlink"/>
                <w:noProof/>
                <w:lang w:val="fr-FR"/>
              </w:rPr>
              <w:t>Prévention des défaillances et optimisation de la durée de vie des équipements</w:t>
            </w:r>
            <w:r>
              <w:rPr>
                <w:noProof/>
                <w:webHidden/>
              </w:rPr>
              <w:tab/>
            </w:r>
            <w:r>
              <w:rPr>
                <w:noProof/>
                <w:webHidden/>
              </w:rPr>
              <w:fldChar w:fldCharType="begin"/>
            </w:r>
            <w:r>
              <w:rPr>
                <w:noProof/>
                <w:webHidden/>
              </w:rPr>
              <w:instrText xml:space="preserve"> PAGEREF _Toc215349653 \h </w:instrText>
            </w:r>
            <w:r>
              <w:rPr>
                <w:noProof/>
                <w:webHidden/>
              </w:rPr>
            </w:r>
            <w:r>
              <w:rPr>
                <w:noProof/>
                <w:webHidden/>
              </w:rPr>
              <w:fldChar w:fldCharType="separate"/>
            </w:r>
            <w:r>
              <w:rPr>
                <w:noProof/>
                <w:webHidden/>
              </w:rPr>
              <w:t>40</w:t>
            </w:r>
            <w:r>
              <w:rPr>
                <w:noProof/>
                <w:webHidden/>
              </w:rPr>
              <w:fldChar w:fldCharType="end"/>
            </w:r>
          </w:hyperlink>
        </w:p>
        <w:p w14:paraId="3F2242CA" w14:textId="43EA5B7E" w:rsidR="00F9229A" w:rsidRDefault="00F9229A">
          <w:pPr>
            <w:pStyle w:val="TOC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54" w:history="1">
            <w:r w:rsidRPr="0028464F">
              <w:rPr>
                <w:rStyle w:val="Hyperlink"/>
                <w:noProof/>
                <w:lang w:val="fr-FR"/>
              </w:rPr>
              <w:t>III.2.3.</w:t>
            </w:r>
            <w:r>
              <w:rPr>
                <w:rFonts w:asciiTheme="minorHAnsi" w:eastAsiaTheme="minorEastAsia" w:hAnsiTheme="minorHAnsi" w:cstheme="minorBidi"/>
                <w:noProof/>
                <w:kern w:val="2"/>
                <w:sz w:val="22"/>
                <w14:ligatures w14:val="standardContextual"/>
              </w:rPr>
              <w:tab/>
            </w:r>
            <w:r w:rsidRPr="0028464F">
              <w:rPr>
                <w:rStyle w:val="Hyperlink"/>
                <w:noProof/>
                <w:lang w:val="fr-FR"/>
              </w:rPr>
              <w:t>Transformation de la maintenance corrective en maintenance prédictive</w:t>
            </w:r>
            <w:r>
              <w:rPr>
                <w:noProof/>
                <w:webHidden/>
              </w:rPr>
              <w:tab/>
            </w:r>
            <w:r>
              <w:rPr>
                <w:noProof/>
                <w:webHidden/>
              </w:rPr>
              <w:fldChar w:fldCharType="begin"/>
            </w:r>
            <w:r>
              <w:rPr>
                <w:noProof/>
                <w:webHidden/>
              </w:rPr>
              <w:instrText xml:space="preserve"> PAGEREF _Toc215349654 \h </w:instrText>
            </w:r>
            <w:r>
              <w:rPr>
                <w:noProof/>
                <w:webHidden/>
              </w:rPr>
            </w:r>
            <w:r>
              <w:rPr>
                <w:noProof/>
                <w:webHidden/>
              </w:rPr>
              <w:fldChar w:fldCharType="separate"/>
            </w:r>
            <w:r>
              <w:rPr>
                <w:noProof/>
                <w:webHidden/>
              </w:rPr>
              <w:t>40</w:t>
            </w:r>
            <w:r>
              <w:rPr>
                <w:noProof/>
                <w:webHidden/>
              </w:rPr>
              <w:fldChar w:fldCharType="end"/>
            </w:r>
          </w:hyperlink>
        </w:p>
        <w:p w14:paraId="20690BBD" w14:textId="064EC55C" w:rsidR="00F9229A" w:rsidRDefault="00F9229A">
          <w:pPr>
            <w:pStyle w:val="TOC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55" w:history="1">
            <w:r w:rsidRPr="0028464F">
              <w:rPr>
                <w:rStyle w:val="Hyperlink"/>
                <w:noProof/>
                <w:lang w:val="fr-FR"/>
              </w:rPr>
              <w:t>III.2.4.</w:t>
            </w:r>
            <w:r>
              <w:rPr>
                <w:rFonts w:asciiTheme="minorHAnsi" w:eastAsiaTheme="minorEastAsia" w:hAnsiTheme="minorHAnsi" w:cstheme="minorBidi"/>
                <w:noProof/>
                <w:kern w:val="2"/>
                <w:sz w:val="22"/>
                <w14:ligatures w14:val="standardContextual"/>
              </w:rPr>
              <w:tab/>
            </w:r>
            <w:r w:rsidRPr="0028464F">
              <w:rPr>
                <w:rStyle w:val="Hyperlink"/>
                <w:noProof/>
                <w:lang w:val="fr-FR"/>
              </w:rPr>
              <w:t>Intégration d’une architecture hybride mécanique-numérique</w:t>
            </w:r>
            <w:r>
              <w:rPr>
                <w:noProof/>
                <w:webHidden/>
              </w:rPr>
              <w:tab/>
            </w:r>
            <w:r>
              <w:rPr>
                <w:noProof/>
                <w:webHidden/>
              </w:rPr>
              <w:fldChar w:fldCharType="begin"/>
            </w:r>
            <w:r>
              <w:rPr>
                <w:noProof/>
                <w:webHidden/>
              </w:rPr>
              <w:instrText xml:space="preserve"> PAGEREF _Toc215349655 \h </w:instrText>
            </w:r>
            <w:r>
              <w:rPr>
                <w:noProof/>
                <w:webHidden/>
              </w:rPr>
            </w:r>
            <w:r>
              <w:rPr>
                <w:noProof/>
                <w:webHidden/>
              </w:rPr>
              <w:fldChar w:fldCharType="separate"/>
            </w:r>
            <w:r>
              <w:rPr>
                <w:noProof/>
                <w:webHidden/>
              </w:rPr>
              <w:t>40</w:t>
            </w:r>
            <w:r>
              <w:rPr>
                <w:noProof/>
                <w:webHidden/>
              </w:rPr>
              <w:fldChar w:fldCharType="end"/>
            </w:r>
          </w:hyperlink>
        </w:p>
        <w:p w14:paraId="78F408A8" w14:textId="381EDA84" w:rsidR="00F9229A" w:rsidRDefault="00F9229A">
          <w:pPr>
            <w:pStyle w:val="TOC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56" w:history="1">
            <w:r w:rsidRPr="0028464F">
              <w:rPr>
                <w:rStyle w:val="Hyperlink"/>
                <w:noProof/>
                <w:lang w:val="fr-FR"/>
              </w:rPr>
              <w:t>III.2.5.</w:t>
            </w:r>
            <w:r>
              <w:rPr>
                <w:rFonts w:asciiTheme="minorHAnsi" w:eastAsiaTheme="minorEastAsia" w:hAnsiTheme="minorHAnsi" w:cstheme="minorBidi"/>
                <w:noProof/>
                <w:kern w:val="2"/>
                <w:sz w:val="22"/>
                <w14:ligatures w14:val="standardContextual"/>
              </w:rPr>
              <w:tab/>
            </w:r>
            <w:r w:rsidRPr="0028464F">
              <w:rPr>
                <w:rStyle w:val="Hyperlink"/>
                <w:noProof/>
                <w:lang w:val="fr-FR"/>
              </w:rPr>
              <w:t>Adaptabilité aux environnements industriels sévères</w:t>
            </w:r>
            <w:r>
              <w:rPr>
                <w:noProof/>
                <w:webHidden/>
              </w:rPr>
              <w:tab/>
            </w:r>
            <w:r>
              <w:rPr>
                <w:noProof/>
                <w:webHidden/>
              </w:rPr>
              <w:fldChar w:fldCharType="begin"/>
            </w:r>
            <w:r>
              <w:rPr>
                <w:noProof/>
                <w:webHidden/>
              </w:rPr>
              <w:instrText xml:space="preserve"> PAGEREF _Toc215349656 \h </w:instrText>
            </w:r>
            <w:r>
              <w:rPr>
                <w:noProof/>
                <w:webHidden/>
              </w:rPr>
            </w:r>
            <w:r>
              <w:rPr>
                <w:noProof/>
                <w:webHidden/>
              </w:rPr>
              <w:fldChar w:fldCharType="separate"/>
            </w:r>
            <w:r>
              <w:rPr>
                <w:noProof/>
                <w:webHidden/>
              </w:rPr>
              <w:t>40</w:t>
            </w:r>
            <w:r>
              <w:rPr>
                <w:noProof/>
                <w:webHidden/>
              </w:rPr>
              <w:fldChar w:fldCharType="end"/>
            </w:r>
          </w:hyperlink>
        </w:p>
        <w:p w14:paraId="44FCFB4F" w14:textId="192AF773"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57" w:history="1">
            <w:r w:rsidRPr="0028464F">
              <w:rPr>
                <w:rStyle w:val="Hyperlink"/>
                <w:noProof/>
                <w:lang w:val="fr-FR"/>
              </w:rPr>
              <w:t>III.3.</w:t>
            </w:r>
            <w:r>
              <w:rPr>
                <w:rFonts w:asciiTheme="minorHAnsi" w:eastAsiaTheme="minorEastAsia" w:hAnsiTheme="minorHAnsi" w:cstheme="minorBidi"/>
                <w:noProof/>
                <w:kern w:val="2"/>
                <w:sz w:val="22"/>
                <w14:ligatures w14:val="standardContextual"/>
              </w:rPr>
              <w:tab/>
            </w:r>
            <w:r w:rsidRPr="0028464F">
              <w:rPr>
                <w:rStyle w:val="Hyperlink"/>
                <w:noProof/>
                <w:lang w:val="fr-FR"/>
              </w:rPr>
              <w:t>Architecture générale du système</w:t>
            </w:r>
            <w:r>
              <w:rPr>
                <w:noProof/>
                <w:webHidden/>
              </w:rPr>
              <w:tab/>
            </w:r>
            <w:r>
              <w:rPr>
                <w:noProof/>
                <w:webHidden/>
              </w:rPr>
              <w:fldChar w:fldCharType="begin"/>
            </w:r>
            <w:r>
              <w:rPr>
                <w:noProof/>
                <w:webHidden/>
              </w:rPr>
              <w:instrText xml:space="preserve"> PAGEREF _Toc215349657 \h </w:instrText>
            </w:r>
            <w:r>
              <w:rPr>
                <w:noProof/>
                <w:webHidden/>
              </w:rPr>
            </w:r>
            <w:r>
              <w:rPr>
                <w:noProof/>
                <w:webHidden/>
              </w:rPr>
              <w:fldChar w:fldCharType="separate"/>
            </w:r>
            <w:r>
              <w:rPr>
                <w:noProof/>
                <w:webHidden/>
              </w:rPr>
              <w:t>41</w:t>
            </w:r>
            <w:r>
              <w:rPr>
                <w:noProof/>
                <w:webHidden/>
              </w:rPr>
              <w:fldChar w:fldCharType="end"/>
            </w:r>
          </w:hyperlink>
        </w:p>
        <w:p w14:paraId="3841DD4B" w14:textId="00F227CD" w:rsidR="00F9229A" w:rsidRDefault="00F9229A">
          <w:pPr>
            <w:pStyle w:val="TOC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58" w:history="1">
            <w:r w:rsidRPr="0028464F">
              <w:rPr>
                <w:rStyle w:val="Hyperlink"/>
                <w:noProof/>
                <w:lang w:val="fr-FR"/>
              </w:rPr>
              <w:t>III.3.1.</w:t>
            </w:r>
            <w:r>
              <w:rPr>
                <w:rFonts w:asciiTheme="minorHAnsi" w:eastAsiaTheme="minorEastAsia" w:hAnsiTheme="minorHAnsi" w:cstheme="minorBidi"/>
                <w:noProof/>
                <w:kern w:val="2"/>
                <w:sz w:val="22"/>
                <w14:ligatures w14:val="standardContextual"/>
              </w:rPr>
              <w:tab/>
            </w:r>
            <w:r w:rsidRPr="0028464F">
              <w:rPr>
                <w:rStyle w:val="Hyperlink"/>
                <w:noProof/>
                <w:lang w:val="fr-FR"/>
              </w:rPr>
              <w:t>Bloc d’acquisition des données</w:t>
            </w:r>
            <w:r>
              <w:rPr>
                <w:noProof/>
                <w:webHidden/>
              </w:rPr>
              <w:tab/>
            </w:r>
            <w:r>
              <w:rPr>
                <w:noProof/>
                <w:webHidden/>
              </w:rPr>
              <w:fldChar w:fldCharType="begin"/>
            </w:r>
            <w:r>
              <w:rPr>
                <w:noProof/>
                <w:webHidden/>
              </w:rPr>
              <w:instrText xml:space="preserve"> PAGEREF _Toc215349658 \h </w:instrText>
            </w:r>
            <w:r>
              <w:rPr>
                <w:noProof/>
                <w:webHidden/>
              </w:rPr>
            </w:r>
            <w:r>
              <w:rPr>
                <w:noProof/>
                <w:webHidden/>
              </w:rPr>
              <w:fldChar w:fldCharType="separate"/>
            </w:r>
            <w:r>
              <w:rPr>
                <w:noProof/>
                <w:webHidden/>
              </w:rPr>
              <w:t>41</w:t>
            </w:r>
            <w:r>
              <w:rPr>
                <w:noProof/>
                <w:webHidden/>
              </w:rPr>
              <w:fldChar w:fldCharType="end"/>
            </w:r>
          </w:hyperlink>
        </w:p>
        <w:p w14:paraId="51D346AF" w14:textId="72ABE389" w:rsidR="00F9229A" w:rsidRDefault="00F9229A">
          <w:pPr>
            <w:pStyle w:val="TOC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59" w:history="1">
            <w:r w:rsidRPr="0028464F">
              <w:rPr>
                <w:rStyle w:val="Hyperlink"/>
                <w:noProof/>
                <w:lang w:val="fr-FR"/>
              </w:rPr>
              <w:t>III.3.2.</w:t>
            </w:r>
            <w:r>
              <w:rPr>
                <w:rFonts w:asciiTheme="minorHAnsi" w:eastAsiaTheme="minorEastAsia" w:hAnsiTheme="minorHAnsi" w:cstheme="minorBidi"/>
                <w:noProof/>
                <w:kern w:val="2"/>
                <w:sz w:val="22"/>
                <w14:ligatures w14:val="standardContextual"/>
              </w:rPr>
              <w:tab/>
            </w:r>
            <w:r w:rsidRPr="0028464F">
              <w:rPr>
                <w:rStyle w:val="Hyperlink"/>
                <w:noProof/>
                <w:lang w:val="fr-FR"/>
              </w:rPr>
              <w:t>Prétraitement et normalisation</w:t>
            </w:r>
            <w:r>
              <w:rPr>
                <w:noProof/>
                <w:webHidden/>
              </w:rPr>
              <w:tab/>
            </w:r>
            <w:r>
              <w:rPr>
                <w:noProof/>
                <w:webHidden/>
              </w:rPr>
              <w:fldChar w:fldCharType="begin"/>
            </w:r>
            <w:r>
              <w:rPr>
                <w:noProof/>
                <w:webHidden/>
              </w:rPr>
              <w:instrText xml:space="preserve"> PAGEREF _Toc215349659 \h </w:instrText>
            </w:r>
            <w:r>
              <w:rPr>
                <w:noProof/>
                <w:webHidden/>
              </w:rPr>
            </w:r>
            <w:r>
              <w:rPr>
                <w:noProof/>
                <w:webHidden/>
              </w:rPr>
              <w:fldChar w:fldCharType="separate"/>
            </w:r>
            <w:r>
              <w:rPr>
                <w:noProof/>
                <w:webHidden/>
              </w:rPr>
              <w:t>41</w:t>
            </w:r>
            <w:r>
              <w:rPr>
                <w:noProof/>
                <w:webHidden/>
              </w:rPr>
              <w:fldChar w:fldCharType="end"/>
            </w:r>
          </w:hyperlink>
        </w:p>
        <w:p w14:paraId="314B8982" w14:textId="6DBAF0EE" w:rsidR="00F9229A" w:rsidRDefault="00F9229A">
          <w:pPr>
            <w:pStyle w:val="TOC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60" w:history="1">
            <w:r w:rsidRPr="0028464F">
              <w:rPr>
                <w:rStyle w:val="Hyperlink"/>
                <w:noProof/>
                <w:lang w:val="fr-FR"/>
              </w:rPr>
              <w:t>III.3.3.</w:t>
            </w:r>
            <w:r>
              <w:rPr>
                <w:rFonts w:asciiTheme="minorHAnsi" w:eastAsiaTheme="minorEastAsia" w:hAnsiTheme="minorHAnsi" w:cstheme="minorBidi"/>
                <w:noProof/>
                <w:kern w:val="2"/>
                <w:sz w:val="22"/>
                <w14:ligatures w14:val="standardContextual"/>
              </w:rPr>
              <w:tab/>
            </w:r>
            <w:r w:rsidRPr="0028464F">
              <w:rPr>
                <w:rStyle w:val="Hyperlink"/>
                <w:noProof/>
                <w:lang w:val="fr-FR"/>
              </w:rPr>
              <w:t>Module d’intelligence artificielle</w:t>
            </w:r>
            <w:r>
              <w:rPr>
                <w:noProof/>
                <w:webHidden/>
              </w:rPr>
              <w:tab/>
            </w:r>
            <w:r>
              <w:rPr>
                <w:noProof/>
                <w:webHidden/>
              </w:rPr>
              <w:fldChar w:fldCharType="begin"/>
            </w:r>
            <w:r>
              <w:rPr>
                <w:noProof/>
                <w:webHidden/>
              </w:rPr>
              <w:instrText xml:space="preserve"> PAGEREF _Toc215349660 \h </w:instrText>
            </w:r>
            <w:r>
              <w:rPr>
                <w:noProof/>
                <w:webHidden/>
              </w:rPr>
            </w:r>
            <w:r>
              <w:rPr>
                <w:noProof/>
                <w:webHidden/>
              </w:rPr>
              <w:fldChar w:fldCharType="separate"/>
            </w:r>
            <w:r>
              <w:rPr>
                <w:noProof/>
                <w:webHidden/>
              </w:rPr>
              <w:t>41</w:t>
            </w:r>
            <w:r>
              <w:rPr>
                <w:noProof/>
                <w:webHidden/>
              </w:rPr>
              <w:fldChar w:fldCharType="end"/>
            </w:r>
          </w:hyperlink>
        </w:p>
        <w:p w14:paraId="39E70337" w14:textId="5B96FDA1" w:rsidR="00F9229A" w:rsidRDefault="00F9229A">
          <w:pPr>
            <w:pStyle w:val="TOC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61" w:history="1">
            <w:r w:rsidRPr="0028464F">
              <w:rPr>
                <w:rStyle w:val="Hyperlink"/>
                <w:noProof/>
                <w:lang w:val="fr-FR"/>
              </w:rPr>
              <w:t>III.3.4.</w:t>
            </w:r>
            <w:r>
              <w:rPr>
                <w:rFonts w:asciiTheme="minorHAnsi" w:eastAsiaTheme="minorEastAsia" w:hAnsiTheme="minorHAnsi" w:cstheme="minorBidi"/>
                <w:noProof/>
                <w:kern w:val="2"/>
                <w:sz w:val="22"/>
                <w14:ligatures w14:val="standardContextual"/>
              </w:rPr>
              <w:tab/>
            </w:r>
            <w:r w:rsidRPr="0028464F">
              <w:rPr>
                <w:rStyle w:val="Hyperlink"/>
                <w:noProof/>
                <w:lang w:val="fr-FR"/>
              </w:rPr>
              <w:t>Interface utilisateur et exploitation</w:t>
            </w:r>
            <w:r>
              <w:rPr>
                <w:noProof/>
                <w:webHidden/>
              </w:rPr>
              <w:tab/>
            </w:r>
            <w:r>
              <w:rPr>
                <w:noProof/>
                <w:webHidden/>
              </w:rPr>
              <w:fldChar w:fldCharType="begin"/>
            </w:r>
            <w:r>
              <w:rPr>
                <w:noProof/>
                <w:webHidden/>
              </w:rPr>
              <w:instrText xml:space="preserve"> PAGEREF _Toc215349661 \h </w:instrText>
            </w:r>
            <w:r>
              <w:rPr>
                <w:noProof/>
                <w:webHidden/>
              </w:rPr>
            </w:r>
            <w:r>
              <w:rPr>
                <w:noProof/>
                <w:webHidden/>
              </w:rPr>
              <w:fldChar w:fldCharType="separate"/>
            </w:r>
            <w:r>
              <w:rPr>
                <w:noProof/>
                <w:webHidden/>
              </w:rPr>
              <w:t>42</w:t>
            </w:r>
            <w:r>
              <w:rPr>
                <w:noProof/>
                <w:webHidden/>
              </w:rPr>
              <w:fldChar w:fldCharType="end"/>
            </w:r>
          </w:hyperlink>
        </w:p>
        <w:p w14:paraId="6E73174A" w14:textId="21F40DD4" w:rsidR="00F9229A" w:rsidRDefault="00F9229A">
          <w:pPr>
            <w:pStyle w:val="TOC3"/>
            <w:tabs>
              <w:tab w:val="left" w:pos="2000"/>
              <w:tab w:val="right" w:leader="dot" w:pos="8827"/>
            </w:tabs>
            <w:rPr>
              <w:rFonts w:asciiTheme="minorHAnsi" w:eastAsiaTheme="minorEastAsia" w:hAnsiTheme="minorHAnsi" w:cstheme="minorBidi"/>
              <w:noProof/>
              <w:kern w:val="2"/>
              <w:sz w:val="22"/>
              <w14:ligatures w14:val="standardContextual"/>
            </w:rPr>
          </w:pPr>
          <w:hyperlink w:anchor="_Toc215349662" w:history="1">
            <w:r w:rsidRPr="0028464F">
              <w:rPr>
                <w:rStyle w:val="Hyperlink"/>
                <w:noProof/>
                <w:lang w:val="fr-FR"/>
              </w:rPr>
              <w:t>II.3.3.</w:t>
            </w:r>
            <w:r>
              <w:rPr>
                <w:rFonts w:asciiTheme="minorHAnsi" w:eastAsiaTheme="minorEastAsia" w:hAnsiTheme="minorHAnsi" w:cstheme="minorBidi"/>
                <w:noProof/>
                <w:kern w:val="2"/>
                <w:sz w:val="22"/>
                <w14:ligatures w14:val="standardContextual"/>
              </w:rPr>
              <w:tab/>
            </w:r>
            <w:r w:rsidRPr="0028464F">
              <w:rPr>
                <w:rStyle w:val="Hyperlink"/>
                <w:noProof/>
                <w:lang w:val="fr-FR"/>
              </w:rPr>
              <w:t>Boucle d’optimisation continue</w:t>
            </w:r>
            <w:r>
              <w:rPr>
                <w:noProof/>
                <w:webHidden/>
              </w:rPr>
              <w:tab/>
            </w:r>
            <w:r>
              <w:rPr>
                <w:noProof/>
                <w:webHidden/>
              </w:rPr>
              <w:fldChar w:fldCharType="begin"/>
            </w:r>
            <w:r>
              <w:rPr>
                <w:noProof/>
                <w:webHidden/>
              </w:rPr>
              <w:instrText xml:space="preserve"> PAGEREF _Toc215349662 \h </w:instrText>
            </w:r>
            <w:r>
              <w:rPr>
                <w:noProof/>
                <w:webHidden/>
              </w:rPr>
            </w:r>
            <w:r>
              <w:rPr>
                <w:noProof/>
                <w:webHidden/>
              </w:rPr>
              <w:fldChar w:fldCharType="separate"/>
            </w:r>
            <w:r>
              <w:rPr>
                <w:noProof/>
                <w:webHidden/>
              </w:rPr>
              <w:t>42</w:t>
            </w:r>
            <w:r>
              <w:rPr>
                <w:noProof/>
                <w:webHidden/>
              </w:rPr>
              <w:fldChar w:fldCharType="end"/>
            </w:r>
          </w:hyperlink>
        </w:p>
        <w:p w14:paraId="50516892" w14:textId="2FD419C6"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67" w:history="1">
            <w:r w:rsidRPr="0028464F">
              <w:rPr>
                <w:rStyle w:val="Hyperlink"/>
                <w:noProof/>
                <w:lang w:val="fr-FR"/>
              </w:rPr>
              <w:t>III.4.</w:t>
            </w:r>
            <w:r>
              <w:rPr>
                <w:rFonts w:asciiTheme="minorHAnsi" w:eastAsiaTheme="minorEastAsia" w:hAnsiTheme="minorHAnsi" w:cstheme="minorBidi"/>
                <w:noProof/>
                <w:kern w:val="2"/>
                <w:sz w:val="22"/>
                <w14:ligatures w14:val="standardContextual"/>
              </w:rPr>
              <w:tab/>
            </w:r>
            <w:r w:rsidRPr="0028464F">
              <w:rPr>
                <w:rStyle w:val="Hyperlink"/>
                <w:noProof/>
                <w:lang w:val="fr-FR"/>
              </w:rPr>
              <w:t>Intégration des capteurs et acquisition des données</w:t>
            </w:r>
            <w:r>
              <w:rPr>
                <w:noProof/>
                <w:webHidden/>
              </w:rPr>
              <w:tab/>
            </w:r>
            <w:r>
              <w:rPr>
                <w:noProof/>
                <w:webHidden/>
              </w:rPr>
              <w:fldChar w:fldCharType="begin"/>
            </w:r>
            <w:r>
              <w:rPr>
                <w:noProof/>
                <w:webHidden/>
              </w:rPr>
              <w:instrText xml:space="preserve"> PAGEREF _Toc215349667 \h </w:instrText>
            </w:r>
            <w:r>
              <w:rPr>
                <w:noProof/>
                <w:webHidden/>
              </w:rPr>
            </w:r>
            <w:r>
              <w:rPr>
                <w:noProof/>
                <w:webHidden/>
              </w:rPr>
              <w:fldChar w:fldCharType="separate"/>
            </w:r>
            <w:r>
              <w:rPr>
                <w:noProof/>
                <w:webHidden/>
              </w:rPr>
              <w:t>43</w:t>
            </w:r>
            <w:r>
              <w:rPr>
                <w:noProof/>
                <w:webHidden/>
              </w:rPr>
              <w:fldChar w:fldCharType="end"/>
            </w:r>
          </w:hyperlink>
        </w:p>
        <w:p w14:paraId="5E257816" w14:textId="64A89C40" w:rsidR="00F9229A" w:rsidRDefault="00F9229A">
          <w:pPr>
            <w:pStyle w:val="TOC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68" w:history="1">
            <w:r w:rsidRPr="0028464F">
              <w:rPr>
                <w:rStyle w:val="Hyperlink"/>
                <w:noProof/>
                <w:lang w:val="fr-FR"/>
              </w:rPr>
              <w:t>III.4.1.</w:t>
            </w:r>
            <w:r>
              <w:rPr>
                <w:rFonts w:asciiTheme="minorHAnsi" w:eastAsiaTheme="minorEastAsia" w:hAnsiTheme="minorHAnsi" w:cstheme="minorBidi"/>
                <w:noProof/>
                <w:kern w:val="2"/>
                <w:sz w:val="22"/>
                <w14:ligatures w14:val="standardContextual"/>
              </w:rPr>
              <w:tab/>
            </w:r>
            <w:r w:rsidRPr="0028464F">
              <w:rPr>
                <w:rStyle w:val="Hyperlink"/>
                <w:noProof/>
                <w:lang w:val="fr-FR"/>
              </w:rPr>
              <w:t>Typologie des capteurs utilisés</w:t>
            </w:r>
            <w:r>
              <w:rPr>
                <w:noProof/>
                <w:webHidden/>
              </w:rPr>
              <w:tab/>
            </w:r>
            <w:r>
              <w:rPr>
                <w:noProof/>
                <w:webHidden/>
              </w:rPr>
              <w:fldChar w:fldCharType="begin"/>
            </w:r>
            <w:r>
              <w:rPr>
                <w:noProof/>
                <w:webHidden/>
              </w:rPr>
              <w:instrText xml:space="preserve"> PAGEREF _Toc215349668 \h </w:instrText>
            </w:r>
            <w:r>
              <w:rPr>
                <w:noProof/>
                <w:webHidden/>
              </w:rPr>
            </w:r>
            <w:r>
              <w:rPr>
                <w:noProof/>
                <w:webHidden/>
              </w:rPr>
              <w:fldChar w:fldCharType="separate"/>
            </w:r>
            <w:r>
              <w:rPr>
                <w:noProof/>
                <w:webHidden/>
              </w:rPr>
              <w:t>43</w:t>
            </w:r>
            <w:r>
              <w:rPr>
                <w:noProof/>
                <w:webHidden/>
              </w:rPr>
              <w:fldChar w:fldCharType="end"/>
            </w:r>
          </w:hyperlink>
        </w:p>
        <w:p w14:paraId="5E7CD608" w14:textId="74E9AA7D" w:rsidR="00F9229A" w:rsidRDefault="00F9229A">
          <w:pPr>
            <w:pStyle w:val="TOC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69" w:history="1">
            <w:r w:rsidRPr="0028464F">
              <w:rPr>
                <w:rStyle w:val="Hyperlink"/>
                <w:noProof/>
                <w:lang w:val="fr-FR"/>
              </w:rPr>
              <w:t>III.4.2.</w:t>
            </w:r>
            <w:r>
              <w:rPr>
                <w:rFonts w:asciiTheme="minorHAnsi" w:eastAsiaTheme="minorEastAsia" w:hAnsiTheme="minorHAnsi" w:cstheme="minorBidi"/>
                <w:noProof/>
                <w:kern w:val="2"/>
                <w:sz w:val="22"/>
                <w14:ligatures w14:val="standardContextual"/>
              </w:rPr>
              <w:tab/>
            </w:r>
            <w:r w:rsidRPr="0028464F">
              <w:rPr>
                <w:rStyle w:val="Hyperlink"/>
                <w:noProof/>
                <w:lang w:val="fr-FR"/>
              </w:rPr>
              <w:t>Positionnement stratégique des capteurs</w:t>
            </w:r>
            <w:r>
              <w:rPr>
                <w:noProof/>
                <w:webHidden/>
              </w:rPr>
              <w:tab/>
            </w:r>
            <w:r>
              <w:rPr>
                <w:noProof/>
                <w:webHidden/>
              </w:rPr>
              <w:fldChar w:fldCharType="begin"/>
            </w:r>
            <w:r>
              <w:rPr>
                <w:noProof/>
                <w:webHidden/>
              </w:rPr>
              <w:instrText xml:space="preserve"> PAGEREF _Toc215349669 \h </w:instrText>
            </w:r>
            <w:r>
              <w:rPr>
                <w:noProof/>
                <w:webHidden/>
              </w:rPr>
            </w:r>
            <w:r>
              <w:rPr>
                <w:noProof/>
                <w:webHidden/>
              </w:rPr>
              <w:fldChar w:fldCharType="separate"/>
            </w:r>
            <w:r>
              <w:rPr>
                <w:noProof/>
                <w:webHidden/>
              </w:rPr>
              <w:t>45</w:t>
            </w:r>
            <w:r>
              <w:rPr>
                <w:noProof/>
                <w:webHidden/>
              </w:rPr>
              <w:fldChar w:fldCharType="end"/>
            </w:r>
          </w:hyperlink>
        </w:p>
        <w:p w14:paraId="762BDC47" w14:textId="15DFFAB3" w:rsidR="00F9229A" w:rsidRDefault="00F9229A">
          <w:pPr>
            <w:pStyle w:val="TOC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70" w:history="1">
            <w:r w:rsidRPr="0028464F">
              <w:rPr>
                <w:rStyle w:val="Hyperlink"/>
                <w:noProof/>
                <w:lang w:val="fr-FR"/>
              </w:rPr>
              <w:t>III.4.3.</w:t>
            </w:r>
            <w:r>
              <w:rPr>
                <w:rFonts w:asciiTheme="minorHAnsi" w:eastAsiaTheme="minorEastAsia" w:hAnsiTheme="minorHAnsi" w:cstheme="minorBidi"/>
                <w:noProof/>
                <w:kern w:val="2"/>
                <w:sz w:val="22"/>
                <w14:ligatures w14:val="standardContextual"/>
              </w:rPr>
              <w:tab/>
            </w:r>
            <w:r w:rsidRPr="0028464F">
              <w:rPr>
                <w:rStyle w:val="Hyperlink"/>
                <w:noProof/>
                <w:lang w:val="fr-FR"/>
              </w:rPr>
              <w:t>Acquisition et synchronisation des données</w:t>
            </w:r>
            <w:r>
              <w:rPr>
                <w:noProof/>
                <w:webHidden/>
              </w:rPr>
              <w:tab/>
            </w:r>
            <w:r>
              <w:rPr>
                <w:noProof/>
                <w:webHidden/>
              </w:rPr>
              <w:fldChar w:fldCharType="begin"/>
            </w:r>
            <w:r>
              <w:rPr>
                <w:noProof/>
                <w:webHidden/>
              </w:rPr>
              <w:instrText xml:space="preserve"> PAGEREF _Toc215349670 \h </w:instrText>
            </w:r>
            <w:r>
              <w:rPr>
                <w:noProof/>
                <w:webHidden/>
              </w:rPr>
            </w:r>
            <w:r>
              <w:rPr>
                <w:noProof/>
                <w:webHidden/>
              </w:rPr>
              <w:fldChar w:fldCharType="separate"/>
            </w:r>
            <w:r>
              <w:rPr>
                <w:noProof/>
                <w:webHidden/>
              </w:rPr>
              <w:t>46</w:t>
            </w:r>
            <w:r>
              <w:rPr>
                <w:noProof/>
                <w:webHidden/>
              </w:rPr>
              <w:fldChar w:fldCharType="end"/>
            </w:r>
          </w:hyperlink>
        </w:p>
        <w:p w14:paraId="0BAE74CD" w14:textId="78761192" w:rsidR="00F9229A" w:rsidRDefault="00F9229A">
          <w:pPr>
            <w:pStyle w:val="TOC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71" w:history="1">
            <w:r w:rsidRPr="0028464F">
              <w:rPr>
                <w:rStyle w:val="Hyperlink"/>
                <w:noProof/>
                <w:lang w:val="fr-FR"/>
              </w:rPr>
              <w:t>III.4.4.</w:t>
            </w:r>
            <w:r>
              <w:rPr>
                <w:rFonts w:asciiTheme="minorHAnsi" w:eastAsiaTheme="minorEastAsia" w:hAnsiTheme="minorHAnsi" w:cstheme="minorBidi"/>
                <w:noProof/>
                <w:kern w:val="2"/>
                <w:sz w:val="22"/>
                <w14:ligatures w14:val="standardContextual"/>
              </w:rPr>
              <w:tab/>
            </w:r>
            <w:r w:rsidRPr="0028464F">
              <w:rPr>
                <w:rStyle w:val="Hyperlink"/>
                <w:noProof/>
                <w:lang w:val="fr-FR"/>
              </w:rPr>
              <w:t>Infrastructure de collecte et stockage</w:t>
            </w:r>
            <w:r>
              <w:rPr>
                <w:noProof/>
                <w:webHidden/>
              </w:rPr>
              <w:tab/>
            </w:r>
            <w:r>
              <w:rPr>
                <w:noProof/>
                <w:webHidden/>
              </w:rPr>
              <w:fldChar w:fldCharType="begin"/>
            </w:r>
            <w:r>
              <w:rPr>
                <w:noProof/>
                <w:webHidden/>
              </w:rPr>
              <w:instrText xml:space="preserve"> PAGEREF _Toc215349671 \h </w:instrText>
            </w:r>
            <w:r>
              <w:rPr>
                <w:noProof/>
                <w:webHidden/>
              </w:rPr>
            </w:r>
            <w:r>
              <w:rPr>
                <w:noProof/>
                <w:webHidden/>
              </w:rPr>
              <w:fldChar w:fldCharType="separate"/>
            </w:r>
            <w:r>
              <w:rPr>
                <w:noProof/>
                <w:webHidden/>
              </w:rPr>
              <w:t>47</w:t>
            </w:r>
            <w:r>
              <w:rPr>
                <w:noProof/>
                <w:webHidden/>
              </w:rPr>
              <w:fldChar w:fldCharType="end"/>
            </w:r>
          </w:hyperlink>
        </w:p>
        <w:p w14:paraId="3EC38A41" w14:textId="61E68847"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83" w:history="1">
            <w:r w:rsidRPr="0028464F">
              <w:rPr>
                <w:rStyle w:val="Hyperlink"/>
                <w:noProof/>
                <w:lang w:val="fr-FR"/>
              </w:rPr>
              <w:t>III.5.</w:t>
            </w:r>
            <w:r>
              <w:rPr>
                <w:rFonts w:asciiTheme="minorHAnsi" w:eastAsiaTheme="minorEastAsia" w:hAnsiTheme="minorHAnsi" w:cstheme="minorBidi"/>
                <w:noProof/>
                <w:kern w:val="2"/>
                <w:sz w:val="22"/>
                <w14:ligatures w14:val="standardContextual"/>
              </w:rPr>
              <w:tab/>
            </w:r>
            <w:r w:rsidRPr="0028464F">
              <w:rPr>
                <w:rStyle w:val="Hyperlink"/>
                <w:noProof/>
                <w:lang w:val="fr-FR"/>
              </w:rPr>
              <w:t>Module d’intelligence artificielle appliquée</w:t>
            </w:r>
            <w:r>
              <w:rPr>
                <w:noProof/>
                <w:webHidden/>
              </w:rPr>
              <w:tab/>
            </w:r>
            <w:r>
              <w:rPr>
                <w:noProof/>
                <w:webHidden/>
              </w:rPr>
              <w:fldChar w:fldCharType="begin"/>
            </w:r>
            <w:r>
              <w:rPr>
                <w:noProof/>
                <w:webHidden/>
              </w:rPr>
              <w:instrText xml:space="preserve"> PAGEREF _Toc215349683 \h </w:instrText>
            </w:r>
            <w:r>
              <w:rPr>
                <w:noProof/>
                <w:webHidden/>
              </w:rPr>
            </w:r>
            <w:r>
              <w:rPr>
                <w:noProof/>
                <w:webHidden/>
              </w:rPr>
              <w:fldChar w:fldCharType="separate"/>
            </w:r>
            <w:r>
              <w:rPr>
                <w:noProof/>
                <w:webHidden/>
              </w:rPr>
              <w:t>48</w:t>
            </w:r>
            <w:r>
              <w:rPr>
                <w:noProof/>
                <w:webHidden/>
              </w:rPr>
              <w:fldChar w:fldCharType="end"/>
            </w:r>
          </w:hyperlink>
        </w:p>
        <w:p w14:paraId="6E9BB8C7" w14:textId="783500FB" w:rsidR="00F9229A" w:rsidRDefault="00F9229A">
          <w:pPr>
            <w:pStyle w:val="TOC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84" w:history="1">
            <w:r w:rsidRPr="0028464F">
              <w:rPr>
                <w:rStyle w:val="Hyperlink"/>
                <w:noProof/>
                <w:lang w:val="fr-FR"/>
              </w:rPr>
              <w:t>III.5.1.</w:t>
            </w:r>
            <w:r>
              <w:rPr>
                <w:rFonts w:asciiTheme="minorHAnsi" w:eastAsiaTheme="minorEastAsia" w:hAnsiTheme="minorHAnsi" w:cstheme="minorBidi"/>
                <w:noProof/>
                <w:kern w:val="2"/>
                <w:sz w:val="22"/>
                <w14:ligatures w14:val="standardContextual"/>
              </w:rPr>
              <w:tab/>
            </w:r>
            <w:r w:rsidRPr="0028464F">
              <w:rPr>
                <w:rStyle w:val="Hyperlink"/>
                <w:noProof/>
                <w:lang w:val="fr-FR"/>
              </w:rPr>
              <w:t>Prétraitement des données</w:t>
            </w:r>
            <w:r>
              <w:rPr>
                <w:noProof/>
                <w:webHidden/>
              </w:rPr>
              <w:tab/>
            </w:r>
            <w:r>
              <w:rPr>
                <w:noProof/>
                <w:webHidden/>
              </w:rPr>
              <w:fldChar w:fldCharType="begin"/>
            </w:r>
            <w:r>
              <w:rPr>
                <w:noProof/>
                <w:webHidden/>
              </w:rPr>
              <w:instrText xml:space="preserve"> PAGEREF _Toc215349684 \h </w:instrText>
            </w:r>
            <w:r>
              <w:rPr>
                <w:noProof/>
                <w:webHidden/>
              </w:rPr>
            </w:r>
            <w:r>
              <w:rPr>
                <w:noProof/>
                <w:webHidden/>
              </w:rPr>
              <w:fldChar w:fldCharType="separate"/>
            </w:r>
            <w:r>
              <w:rPr>
                <w:noProof/>
                <w:webHidden/>
              </w:rPr>
              <w:t>48</w:t>
            </w:r>
            <w:r>
              <w:rPr>
                <w:noProof/>
                <w:webHidden/>
              </w:rPr>
              <w:fldChar w:fldCharType="end"/>
            </w:r>
          </w:hyperlink>
        </w:p>
        <w:p w14:paraId="670C89F9" w14:textId="4D7798D8" w:rsidR="00F9229A" w:rsidRDefault="00F9229A">
          <w:pPr>
            <w:pStyle w:val="TOC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85" w:history="1">
            <w:r w:rsidRPr="0028464F">
              <w:rPr>
                <w:rStyle w:val="Hyperlink"/>
                <w:noProof/>
                <w:lang w:val="fr-FR"/>
              </w:rPr>
              <w:t>III.5.2.</w:t>
            </w:r>
            <w:r>
              <w:rPr>
                <w:rFonts w:asciiTheme="minorHAnsi" w:eastAsiaTheme="minorEastAsia" w:hAnsiTheme="minorHAnsi" w:cstheme="minorBidi"/>
                <w:noProof/>
                <w:kern w:val="2"/>
                <w:sz w:val="22"/>
                <w14:ligatures w14:val="standardContextual"/>
              </w:rPr>
              <w:tab/>
            </w:r>
            <w:r w:rsidRPr="0028464F">
              <w:rPr>
                <w:rStyle w:val="Hyperlink"/>
                <w:noProof/>
                <w:lang w:val="fr-FR"/>
              </w:rPr>
              <w:t>Entrainement des modèles</w:t>
            </w:r>
            <w:r>
              <w:rPr>
                <w:noProof/>
                <w:webHidden/>
              </w:rPr>
              <w:tab/>
            </w:r>
            <w:r>
              <w:rPr>
                <w:noProof/>
                <w:webHidden/>
              </w:rPr>
              <w:fldChar w:fldCharType="begin"/>
            </w:r>
            <w:r>
              <w:rPr>
                <w:noProof/>
                <w:webHidden/>
              </w:rPr>
              <w:instrText xml:space="preserve"> PAGEREF _Toc215349685 \h </w:instrText>
            </w:r>
            <w:r>
              <w:rPr>
                <w:noProof/>
                <w:webHidden/>
              </w:rPr>
            </w:r>
            <w:r>
              <w:rPr>
                <w:noProof/>
                <w:webHidden/>
              </w:rPr>
              <w:fldChar w:fldCharType="separate"/>
            </w:r>
            <w:r>
              <w:rPr>
                <w:noProof/>
                <w:webHidden/>
              </w:rPr>
              <w:t>48</w:t>
            </w:r>
            <w:r>
              <w:rPr>
                <w:noProof/>
                <w:webHidden/>
              </w:rPr>
              <w:fldChar w:fldCharType="end"/>
            </w:r>
          </w:hyperlink>
        </w:p>
        <w:p w14:paraId="67161402" w14:textId="258018F6" w:rsidR="00F9229A" w:rsidRDefault="00F9229A">
          <w:pPr>
            <w:pStyle w:val="TOC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86" w:history="1">
            <w:r w:rsidRPr="0028464F">
              <w:rPr>
                <w:rStyle w:val="Hyperlink"/>
                <w:noProof/>
                <w:lang w:val="fr-FR"/>
              </w:rPr>
              <w:t>III.5.3.</w:t>
            </w:r>
            <w:r>
              <w:rPr>
                <w:rFonts w:asciiTheme="minorHAnsi" w:eastAsiaTheme="minorEastAsia" w:hAnsiTheme="minorHAnsi" w:cstheme="minorBidi"/>
                <w:noProof/>
                <w:kern w:val="2"/>
                <w:sz w:val="22"/>
                <w14:ligatures w14:val="standardContextual"/>
              </w:rPr>
              <w:tab/>
            </w:r>
            <w:r w:rsidRPr="0028464F">
              <w:rPr>
                <w:rStyle w:val="Hyperlink"/>
                <w:noProof/>
                <w:lang w:val="fr-FR"/>
              </w:rPr>
              <w:t>Prédiction et détection</w:t>
            </w:r>
            <w:r>
              <w:rPr>
                <w:noProof/>
                <w:webHidden/>
              </w:rPr>
              <w:tab/>
            </w:r>
            <w:r>
              <w:rPr>
                <w:noProof/>
                <w:webHidden/>
              </w:rPr>
              <w:fldChar w:fldCharType="begin"/>
            </w:r>
            <w:r>
              <w:rPr>
                <w:noProof/>
                <w:webHidden/>
              </w:rPr>
              <w:instrText xml:space="preserve"> PAGEREF _Toc215349686 \h </w:instrText>
            </w:r>
            <w:r>
              <w:rPr>
                <w:noProof/>
                <w:webHidden/>
              </w:rPr>
            </w:r>
            <w:r>
              <w:rPr>
                <w:noProof/>
                <w:webHidden/>
              </w:rPr>
              <w:fldChar w:fldCharType="separate"/>
            </w:r>
            <w:r>
              <w:rPr>
                <w:noProof/>
                <w:webHidden/>
              </w:rPr>
              <w:t>49</w:t>
            </w:r>
            <w:r>
              <w:rPr>
                <w:noProof/>
                <w:webHidden/>
              </w:rPr>
              <w:fldChar w:fldCharType="end"/>
            </w:r>
          </w:hyperlink>
        </w:p>
        <w:p w14:paraId="550A88E9" w14:textId="1500490A" w:rsidR="00F9229A" w:rsidRDefault="00F9229A">
          <w:pPr>
            <w:pStyle w:val="TOC3"/>
            <w:tabs>
              <w:tab w:val="left" w:pos="2080"/>
              <w:tab w:val="right" w:leader="dot" w:pos="8827"/>
            </w:tabs>
            <w:rPr>
              <w:rFonts w:asciiTheme="minorHAnsi" w:eastAsiaTheme="minorEastAsia" w:hAnsiTheme="minorHAnsi" w:cstheme="minorBidi"/>
              <w:noProof/>
              <w:kern w:val="2"/>
              <w:sz w:val="22"/>
              <w14:ligatures w14:val="standardContextual"/>
            </w:rPr>
          </w:pPr>
          <w:hyperlink w:anchor="_Toc215349687" w:history="1">
            <w:r w:rsidRPr="0028464F">
              <w:rPr>
                <w:rStyle w:val="Hyperlink"/>
                <w:noProof/>
                <w:lang w:val="fr-FR"/>
              </w:rPr>
              <w:t>III.5.4.</w:t>
            </w:r>
            <w:r>
              <w:rPr>
                <w:rFonts w:asciiTheme="minorHAnsi" w:eastAsiaTheme="minorEastAsia" w:hAnsiTheme="minorHAnsi" w:cstheme="minorBidi"/>
                <w:noProof/>
                <w:kern w:val="2"/>
                <w:sz w:val="22"/>
                <w14:ligatures w14:val="standardContextual"/>
              </w:rPr>
              <w:tab/>
            </w:r>
            <w:r w:rsidRPr="0028464F">
              <w:rPr>
                <w:rStyle w:val="Hyperlink"/>
                <w:noProof/>
                <w:lang w:val="fr-FR"/>
              </w:rPr>
              <w:t>Génération d’alertes et recommandations</w:t>
            </w:r>
            <w:r>
              <w:rPr>
                <w:noProof/>
                <w:webHidden/>
              </w:rPr>
              <w:tab/>
            </w:r>
            <w:r>
              <w:rPr>
                <w:noProof/>
                <w:webHidden/>
              </w:rPr>
              <w:fldChar w:fldCharType="begin"/>
            </w:r>
            <w:r>
              <w:rPr>
                <w:noProof/>
                <w:webHidden/>
              </w:rPr>
              <w:instrText xml:space="preserve"> PAGEREF _Toc215349687 \h </w:instrText>
            </w:r>
            <w:r>
              <w:rPr>
                <w:noProof/>
                <w:webHidden/>
              </w:rPr>
            </w:r>
            <w:r>
              <w:rPr>
                <w:noProof/>
                <w:webHidden/>
              </w:rPr>
              <w:fldChar w:fldCharType="separate"/>
            </w:r>
            <w:r>
              <w:rPr>
                <w:noProof/>
                <w:webHidden/>
              </w:rPr>
              <w:t>49</w:t>
            </w:r>
            <w:r>
              <w:rPr>
                <w:noProof/>
                <w:webHidden/>
              </w:rPr>
              <w:fldChar w:fldCharType="end"/>
            </w:r>
          </w:hyperlink>
        </w:p>
        <w:p w14:paraId="103339F9" w14:textId="5EBB3EA2"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95" w:history="1">
            <w:r w:rsidRPr="0028464F">
              <w:rPr>
                <w:rStyle w:val="Hyperlink"/>
                <w:noProof/>
                <w:lang w:val="fr-FR"/>
              </w:rPr>
              <w:t>III.5.</w:t>
            </w:r>
            <w:r>
              <w:rPr>
                <w:rFonts w:asciiTheme="minorHAnsi" w:eastAsiaTheme="minorEastAsia" w:hAnsiTheme="minorHAnsi" w:cstheme="minorBidi"/>
                <w:noProof/>
                <w:kern w:val="2"/>
                <w:sz w:val="22"/>
                <w14:ligatures w14:val="standardContextual"/>
              </w:rPr>
              <w:tab/>
            </w:r>
            <w:r w:rsidRPr="0028464F">
              <w:rPr>
                <w:rStyle w:val="Hyperlink"/>
                <w:noProof/>
                <w:lang w:val="fr-FR"/>
              </w:rPr>
              <w:t>Conclusion partielle</w:t>
            </w:r>
            <w:r>
              <w:rPr>
                <w:noProof/>
                <w:webHidden/>
              </w:rPr>
              <w:tab/>
            </w:r>
            <w:r>
              <w:rPr>
                <w:noProof/>
                <w:webHidden/>
              </w:rPr>
              <w:fldChar w:fldCharType="begin"/>
            </w:r>
            <w:r>
              <w:rPr>
                <w:noProof/>
                <w:webHidden/>
              </w:rPr>
              <w:instrText xml:space="preserve"> PAGEREF _Toc215349695 \h </w:instrText>
            </w:r>
            <w:r>
              <w:rPr>
                <w:noProof/>
                <w:webHidden/>
              </w:rPr>
            </w:r>
            <w:r>
              <w:rPr>
                <w:noProof/>
                <w:webHidden/>
              </w:rPr>
              <w:fldChar w:fldCharType="separate"/>
            </w:r>
            <w:r>
              <w:rPr>
                <w:noProof/>
                <w:webHidden/>
              </w:rPr>
              <w:t>51</w:t>
            </w:r>
            <w:r>
              <w:rPr>
                <w:noProof/>
                <w:webHidden/>
              </w:rPr>
              <w:fldChar w:fldCharType="end"/>
            </w:r>
          </w:hyperlink>
        </w:p>
        <w:p w14:paraId="1843CB71" w14:textId="6A70C4A4" w:rsidR="00F9229A" w:rsidRDefault="00F9229A">
          <w:pPr>
            <w:pStyle w:val="TOC1"/>
            <w:tabs>
              <w:tab w:val="left" w:pos="2487"/>
              <w:tab w:val="right" w:leader="dot" w:pos="8827"/>
            </w:tabs>
            <w:rPr>
              <w:rFonts w:asciiTheme="minorHAnsi" w:eastAsiaTheme="minorEastAsia" w:hAnsiTheme="minorHAnsi" w:cstheme="minorBidi"/>
              <w:noProof/>
              <w:kern w:val="2"/>
              <w:sz w:val="22"/>
              <w14:ligatures w14:val="standardContextual"/>
            </w:rPr>
          </w:pPr>
          <w:hyperlink w:anchor="_Toc215349696" w:history="1">
            <w:r w:rsidRPr="0028464F">
              <w:rPr>
                <w:rStyle w:val="Hyperlink"/>
                <w:noProof/>
                <w:lang w:val="fr-FR"/>
              </w:rPr>
              <w:t>CHAPITRE IV.</w:t>
            </w:r>
            <w:r>
              <w:rPr>
                <w:rFonts w:asciiTheme="minorHAnsi" w:eastAsiaTheme="minorEastAsia" w:hAnsiTheme="minorHAnsi" w:cstheme="minorBidi"/>
                <w:noProof/>
                <w:kern w:val="2"/>
                <w:sz w:val="22"/>
                <w14:ligatures w14:val="standardContextual"/>
              </w:rPr>
              <w:tab/>
            </w:r>
            <w:r w:rsidRPr="0028464F">
              <w:rPr>
                <w:rStyle w:val="Hyperlink"/>
                <w:noProof/>
                <w:lang w:val="fr-FR"/>
              </w:rPr>
              <w:t>résultats et validation expérimentale</w:t>
            </w:r>
            <w:r>
              <w:rPr>
                <w:noProof/>
                <w:webHidden/>
              </w:rPr>
              <w:tab/>
            </w:r>
            <w:r>
              <w:rPr>
                <w:noProof/>
                <w:webHidden/>
              </w:rPr>
              <w:fldChar w:fldCharType="begin"/>
            </w:r>
            <w:r>
              <w:rPr>
                <w:noProof/>
                <w:webHidden/>
              </w:rPr>
              <w:instrText xml:space="preserve"> PAGEREF _Toc215349696 \h </w:instrText>
            </w:r>
            <w:r>
              <w:rPr>
                <w:noProof/>
                <w:webHidden/>
              </w:rPr>
            </w:r>
            <w:r>
              <w:rPr>
                <w:noProof/>
                <w:webHidden/>
              </w:rPr>
              <w:fldChar w:fldCharType="separate"/>
            </w:r>
            <w:r>
              <w:rPr>
                <w:noProof/>
                <w:webHidden/>
              </w:rPr>
              <w:t>52</w:t>
            </w:r>
            <w:r>
              <w:rPr>
                <w:noProof/>
                <w:webHidden/>
              </w:rPr>
              <w:fldChar w:fldCharType="end"/>
            </w:r>
          </w:hyperlink>
        </w:p>
        <w:p w14:paraId="7BE07A8D" w14:textId="2EE524C2"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97" w:history="1">
            <w:r w:rsidRPr="0028464F">
              <w:rPr>
                <w:rStyle w:val="Hyperlink"/>
                <w:noProof/>
                <w:lang w:val="fr-FR"/>
              </w:rPr>
              <w:t>IV.1.</w:t>
            </w:r>
            <w:r>
              <w:rPr>
                <w:rFonts w:asciiTheme="minorHAnsi" w:eastAsiaTheme="minorEastAsia" w:hAnsiTheme="minorHAnsi" w:cstheme="minorBidi"/>
                <w:noProof/>
                <w:kern w:val="2"/>
                <w:sz w:val="22"/>
                <w14:ligatures w14:val="standardContextual"/>
              </w:rPr>
              <w:tab/>
            </w:r>
            <w:r w:rsidRPr="0028464F">
              <w:rPr>
                <w:rStyle w:val="Hyperlink"/>
                <w:noProof/>
                <w:lang w:val="fr-FR"/>
              </w:rPr>
              <w:t>Introduction partielle</w:t>
            </w:r>
            <w:r>
              <w:rPr>
                <w:noProof/>
                <w:webHidden/>
              </w:rPr>
              <w:tab/>
            </w:r>
            <w:r>
              <w:rPr>
                <w:noProof/>
                <w:webHidden/>
              </w:rPr>
              <w:fldChar w:fldCharType="begin"/>
            </w:r>
            <w:r>
              <w:rPr>
                <w:noProof/>
                <w:webHidden/>
              </w:rPr>
              <w:instrText xml:space="preserve"> PAGEREF _Toc215349697 \h </w:instrText>
            </w:r>
            <w:r>
              <w:rPr>
                <w:noProof/>
                <w:webHidden/>
              </w:rPr>
            </w:r>
            <w:r>
              <w:rPr>
                <w:noProof/>
                <w:webHidden/>
              </w:rPr>
              <w:fldChar w:fldCharType="separate"/>
            </w:r>
            <w:r>
              <w:rPr>
                <w:noProof/>
                <w:webHidden/>
              </w:rPr>
              <w:t>52</w:t>
            </w:r>
            <w:r>
              <w:rPr>
                <w:noProof/>
                <w:webHidden/>
              </w:rPr>
              <w:fldChar w:fldCharType="end"/>
            </w:r>
          </w:hyperlink>
        </w:p>
        <w:p w14:paraId="6DCA5E84" w14:textId="33436C23"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698" w:history="1">
            <w:r w:rsidRPr="0028464F">
              <w:rPr>
                <w:rStyle w:val="Hyperlink"/>
                <w:noProof/>
                <w:lang w:val="fr-FR"/>
              </w:rPr>
              <w:t>IV.2.</w:t>
            </w:r>
            <w:r>
              <w:rPr>
                <w:rFonts w:asciiTheme="minorHAnsi" w:eastAsiaTheme="minorEastAsia" w:hAnsiTheme="minorHAnsi" w:cstheme="minorBidi"/>
                <w:noProof/>
                <w:kern w:val="2"/>
                <w:sz w:val="22"/>
                <w14:ligatures w14:val="standardContextual"/>
              </w:rPr>
              <w:tab/>
            </w:r>
            <w:r w:rsidRPr="0028464F">
              <w:rPr>
                <w:rStyle w:val="Hyperlink"/>
                <w:noProof/>
                <w:lang w:val="fr-FR"/>
              </w:rPr>
              <w:t>Présentation du Dataset</w:t>
            </w:r>
            <w:r>
              <w:rPr>
                <w:noProof/>
                <w:webHidden/>
              </w:rPr>
              <w:tab/>
            </w:r>
            <w:r>
              <w:rPr>
                <w:noProof/>
                <w:webHidden/>
              </w:rPr>
              <w:fldChar w:fldCharType="begin"/>
            </w:r>
            <w:r>
              <w:rPr>
                <w:noProof/>
                <w:webHidden/>
              </w:rPr>
              <w:instrText xml:space="preserve"> PAGEREF _Toc215349698 \h </w:instrText>
            </w:r>
            <w:r>
              <w:rPr>
                <w:noProof/>
                <w:webHidden/>
              </w:rPr>
            </w:r>
            <w:r>
              <w:rPr>
                <w:noProof/>
                <w:webHidden/>
              </w:rPr>
              <w:fldChar w:fldCharType="separate"/>
            </w:r>
            <w:r>
              <w:rPr>
                <w:noProof/>
                <w:webHidden/>
              </w:rPr>
              <w:t>53</w:t>
            </w:r>
            <w:r>
              <w:rPr>
                <w:noProof/>
                <w:webHidden/>
              </w:rPr>
              <w:fldChar w:fldCharType="end"/>
            </w:r>
          </w:hyperlink>
        </w:p>
        <w:p w14:paraId="0798F25B" w14:textId="7EE656AC" w:rsidR="00F9229A" w:rsidRDefault="00F9229A">
          <w:pPr>
            <w:pStyle w:val="TOC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05" w:history="1">
            <w:r w:rsidRPr="0028464F">
              <w:rPr>
                <w:rStyle w:val="Hyperlink"/>
                <w:noProof/>
                <w:lang w:val="fr-FR"/>
              </w:rPr>
              <w:t>IV.2.1.</w:t>
            </w:r>
            <w:r>
              <w:rPr>
                <w:rFonts w:asciiTheme="minorHAnsi" w:eastAsiaTheme="minorEastAsia" w:hAnsiTheme="minorHAnsi" w:cstheme="minorBidi"/>
                <w:noProof/>
                <w:kern w:val="2"/>
                <w:sz w:val="22"/>
                <w14:ligatures w14:val="standardContextual"/>
              </w:rPr>
              <w:tab/>
            </w:r>
            <w:r w:rsidRPr="0028464F">
              <w:rPr>
                <w:rStyle w:val="Hyperlink"/>
                <w:noProof/>
                <w:lang w:val="fr-FR"/>
              </w:rPr>
              <w:t>Variables incluses</w:t>
            </w:r>
            <w:r>
              <w:rPr>
                <w:noProof/>
                <w:webHidden/>
              </w:rPr>
              <w:tab/>
            </w:r>
            <w:r>
              <w:rPr>
                <w:noProof/>
                <w:webHidden/>
              </w:rPr>
              <w:fldChar w:fldCharType="begin"/>
            </w:r>
            <w:r>
              <w:rPr>
                <w:noProof/>
                <w:webHidden/>
              </w:rPr>
              <w:instrText xml:space="preserve"> PAGEREF _Toc215349705 \h </w:instrText>
            </w:r>
            <w:r>
              <w:rPr>
                <w:noProof/>
                <w:webHidden/>
              </w:rPr>
            </w:r>
            <w:r>
              <w:rPr>
                <w:noProof/>
                <w:webHidden/>
              </w:rPr>
              <w:fldChar w:fldCharType="separate"/>
            </w:r>
            <w:r>
              <w:rPr>
                <w:noProof/>
                <w:webHidden/>
              </w:rPr>
              <w:t>53</w:t>
            </w:r>
            <w:r>
              <w:rPr>
                <w:noProof/>
                <w:webHidden/>
              </w:rPr>
              <w:fldChar w:fldCharType="end"/>
            </w:r>
          </w:hyperlink>
        </w:p>
        <w:p w14:paraId="11963F0A" w14:textId="5CA2A793" w:rsidR="00F9229A" w:rsidRDefault="00F9229A">
          <w:pPr>
            <w:pStyle w:val="TOC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06" w:history="1">
            <w:r w:rsidRPr="0028464F">
              <w:rPr>
                <w:rStyle w:val="Hyperlink"/>
                <w:noProof/>
                <w:lang w:val="fr-FR"/>
              </w:rPr>
              <w:t>IV.2.2.</w:t>
            </w:r>
            <w:r>
              <w:rPr>
                <w:rFonts w:asciiTheme="minorHAnsi" w:eastAsiaTheme="minorEastAsia" w:hAnsiTheme="minorHAnsi" w:cstheme="minorBidi"/>
                <w:noProof/>
                <w:kern w:val="2"/>
                <w:sz w:val="22"/>
                <w14:ligatures w14:val="standardContextual"/>
              </w:rPr>
              <w:tab/>
            </w:r>
            <w:r w:rsidRPr="0028464F">
              <w:rPr>
                <w:rStyle w:val="Hyperlink"/>
                <w:noProof/>
                <w:lang w:val="fr-FR"/>
              </w:rPr>
              <w:t>Taille et structure</w:t>
            </w:r>
            <w:r>
              <w:rPr>
                <w:noProof/>
                <w:webHidden/>
              </w:rPr>
              <w:tab/>
            </w:r>
            <w:r>
              <w:rPr>
                <w:noProof/>
                <w:webHidden/>
              </w:rPr>
              <w:fldChar w:fldCharType="begin"/>
            </w:r>
            <w:r>
              <w:rPr>
                <w:noProof/>
                <w:webHidden/>
              </w:rPr>
              <w:instrText xml:space="preserve"> PAGEREF _Toc215349706 \h </w:instrText>
            </w:r>
            <w:r>
              <w:rPr>
                <w:noProof/>
                <w:webHidden/>
              </w:rPr>
            </w:r>
            <w:r>
              <w:rPr>
                <w:noProof/>
                <w:webHidden/>
              </w:rPr>
              <w:fldChar w:fldCharType="separate"/>
            </w:r>
            <w:r>
              <w:rPr>
                <w:noProof/>
                <w:webHidden/>
              </w:rPr>
              <w:t>54</w:t>
            </w:r>
            <w:r>
              <w:rPr>
                <w:noProof/>
                <w:webHidden/>
              </w:rPr>
              <w:fldChar w:fldCharType="end"/>
            </w:r>
          </w:hyperlink>
        </w:p>
        <w:p w14:paraId="4BFD1C07" w14:textId="6CF98917" w:rsidR="00F9229A" w:rsidRDefault="00F9229A">
          <w:pPr>
            <w:pStyle w:val="TOC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07" w:history="1">
            <w:r w:rsidRPr="0028464F">
              <w:rPr>
                <w:rStyle w:val="Hyperlink"/>
                <w:noProof/>
                <w:lang w:val="fr-FR"/>
              </w:rPr>
              <w:t>IV.2.3.</w:t>
            </w:r>
            <w:r>
              <w:rPr>
                <w:rFonts w:asciiTheme="minorHAnsi" w:eastAsiaTheme="minorEastAsia" w:hAnsiTheme="minorHAnsi" w:cstheme="minorBidi"/>
                <w:noProof/>
                <w:kern w:val="2"/>
                <w:sz w:val="22"/>
                <w14:ligatures w14:val="standardContextual"/>
              </w:rPr>
              <w:tab/>
            </w:r>
            <w:r w:rsidRPr="0028464F">
              <w:rPr>
                <w:rStyle w:val="Hyperlink"/>
                <w:noProof/>
                <w:lang w:val="fr-FR"/>
              </w:rPr>
              <w:t>Distribution des classes</w:t>
            </w:r>
            <w:r>
              <w:rPr>
                <w:noProof/>
                <w:webHidden/>
              </w:rPr>
              <w:tab/>
            </w:r>
            <w:r>
              <w:rPr>
                <w:noProof/>
                <w:webHidden/>
              </w:rPr>
              <w:fldChar w:fldCharType="begin"/>
            </w:r>
            <w:r>
              <w:rPr>
                <w:noProof/>
                <w:webHidden/>
              </w:rPr>
              <w:instrText xml:space="preserve"> PAGEREF _Toc215349707 \h </w:instrText>
            </w:r>
            <w:r>
              <w:rPr>
                <w:noProof/>
                <w:webHidden/>
              </w:rPr>
            </w:r>
            <w:r>
              <w:rPr>
                <w:noProof/>
                <w:webHidden/>
              </w:rPr>
              <w:fldChar w:fldCharType="separate"/>
            </w:r>
            <w:r>
              <w:rPr>
                <w:noProof/>
                <w:webHidden/>
              </w:rPr>
              <w:t>54</w:t>
            </w:r>
            <w:r>
              <w:rPr>
                <w:noProof/>
                <w:webHidden/>
              </w:rPr>
              <w:fldChar w:fldCharType="end"/>
            </w:r>
          </w:hyperlink>
        </w:p>
        <w:p w14:paraId="482917A0" w14:textId="57775181" w:rsidR="00F9229A" w:rsidRDefault="00F9229A">
          <w:pPr>
            <w:pStyle w:val="TOC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08" w:history="1">
            <w:r w:rsidRPr="0028464F">
              <w:rPr>
                <w:rStyle w:val="Hyperlink"/>
                <w:noProof/>
                <w:lang w:val="fr-FR"/>
              </w:rPr>
              <w:t>IV.2.4.</w:t>
            </w:r>
            <w:r>
              <w:rPr>
                <w:rFonts w:asciiTheme="minorHAnsi" w:eastAsiaTheme="minorEastAsia" w:hAnsiTheme="minorHAnsi" w:cstheme="minorBidi"/>
                <w:noProof/>
                <w:kern w:val="2"/>
                <w:sz w:val="22"/>
                <w14:ligatures w14:val="standardContextual"/>
              </w:rPr>
              <w:tab/>
            </w:r>
            <w:r w:rsidRPr="0028464F">
              <w:rPr>
                <w:rStyle w:val="Hyperlink"/>
                <w:noProof/>
                <w:lang w:val="fr-FR"/>
              </w:rPr>
              <w:t>Intérêt scientifique et industriel</w:t>
            </w:r>
            <w:r>
              <w:rPr>
                <w:noProof/>
                <w:webHidden/>
              </w:rPr>
              <w:tab/>
            </w:r>
            <w:r>
              <w:rPr>
                <w:noProof/>
                <w:webHidden/>
              </w:rPr>
              <w:fldChar w:fldCharType="begin"/>
            </w:r>
            <w:r>
              <w:rPr>
                <w:noProof/>
                <w:webHidden/>
              </w:rPr>
              <w:instrText xml:space="preserve"> PAGEREF _Toc215349708 \h </w:instrText>
            </w:r>
            <w:r>
              <w:rPr>
                <w:noProof/>
                <w:webHidden/>
              </w:rPr>
            </w:r>
            <w:r>
              <w:rPr>
                <w:noProof/>
                <w:webHidden/>
              </w:rPr>
              <w:fldChar w:fldCharType="separate"/>
            </w:r>
            <w:r>
              <w:rPr>
                <w:noProof/>
                <w:webHidden/>
              </w:rPr>
              <w:t>56</w:t>
            </w:r>
            <w:r>
              <w:rPr>
                <w:noProof/>
                <w:webHidden/>
              </w:rPr>
              <w:fldChar w:fldCharType="end"/>
            </w:r>
          </w:hyperlink>
        </w:p>
        <w:p w14:paraId="6B7C4238" w14:textId="0E3B313B"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709" w:history="1">
            <w:r w:rsidRPr="0028464F">
              <w:rPr>
                <w:rStyle w:val="Hyperlink"/>
                <w:noProof/>
                <w:lang w:val="fr-FR"/>
              </w:rPr>
              <w:t>IV.3.</w:t>
            </w:r>
            <w:r>
              <w:rPr>
                <w:rFonts w:asciiTheme="minorHAnsi" w:eastAsiaTheme="minorEastAsia" w:hAnsiTheme="minorHAnsi" w:cstheme="minorBidi"/>
                <w:noProof/>
                <w:kern w:val="2"/>
                <w:sz w:val="22"/>
                <w14:ligatures w14:val="standardContextual"/>
              </w:rPr>
              <w:tab/>
            </w:r>
            <w:r w:rsidRPr="0028464F">
              <w:rPr>
                <w:rStyle w:val="Hyperlink"/>
                <w:noProof/>
                <w:lang w:val="fr-FR"/>
              </w:rPr>
              <w:t>Résultat du modèle Random Forest</w:t>
            </w:r>
            <w:r>
              <w:rPr>
                <w:noProof/>
                <w:webHidden/>
              </w:rPr>
              <w:tab/>
            </w:r>
            <w:r>
              <w:rPr>
                <w:noProof/>
                <w:webHidden/>
              </w:rPr>
              <w:fldChar w:fldCharType="begin"/>
            </w:r>
            <w:r>
              <w:rPr>
                <w:noProof/>
                <w:webHidden/>
              </w:rPr>
              <w:instrText xml:space="preserve"> PAGEREF _Toc215349709 \h </w:instrText>
            </w:r>
            <w:r>
              <w:rPr>
                <w:noProof/>
                <w:webHidden/>
              </w:rPr>
            </w:r>
            <w:r>
              <w:rPr>
                <w:noProof/>
                <w:webHidden/>
              </w:rPr>
              <w:fldChar w:fldCharType="separate"/>
            </w:r>
            <w:r>
              <w:rPr>
                <w:noProof/>
                <w:webHidden/>
              </w:rPr>
              <w:t>56</w:t>
            </w:r>
            <w:r>
              <w:rPr>
                <w:noProof/>
                <w:webHidden/>
              </w:rPr>
              <w:fldChar w:fldCharType="end"/>
            </w:r>
          </w:hyperlink>
        </w:p>
        <w:p w14:paraId="19054A2B" w14:textId="7297F4D3" w:rsidR="00F9229A" w:rsidRDefault="00F9229A">
          <w:pPr>
            <w:pStyle w:val="TOC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10" w:history="1">
            <w:r w:rsidRPr="0028464F">
              <w:rPr>
                <w:rStyle w:val="Hyperlink"/>
                <w:noProof/>
                <w:lang w:val="fr-FR"/>
              </w:rPr>
              <w:t>IV.3.1.</w:t>
            </w:r>
            <w:r>
              <w:rPr>
                <w:rFonts w:asciiTheme="minorHAnsi" w:eastAsiaTheme="minorEastAsia" w:hAnsiTheme="minorHAnsi" w:cstheme="minorBidi"/>
                <w:noProof/>
                <w:kern w:val="2"/>
                <w:sz w:val="22"/>
                <w14:ligatures w14:val="standardContextual"/>
              </w:rPr>
              <w:tab/>
            </w:r>
            <w:r w:rsidRPr="0028464F">
              <w:rPr>
                <w:rStyle w:val="Hyperlink"/>
                <w:noProof/>
                <w:lang w:val="fr-FR"/>
              </w:rPr>
              <w:t>Méthodologie d’entrainement</w:t>
            </w:r>
            <w:r>
              <w:rPr>
                <w:noProof/>
                <w:webHidden/>
              </w:rPr>
              <w:tab/>
            </w:r>
            <w:r>
              <w:rPr>
                <w:noProof/>
                <w:webHidden/>
              </w:rPr>
              <w:fldChar w:fldCharType="begin"/>
            </w:r>
            <w:r>
              <w:rPr>
                <w:noProof/>
                <w:webHidden/>
              </w:rPr>
              <w:instrText xml:space="preserve"> PAGEREF _Toc215349710 \h </w:instrText>
            </w:r>
            <w:r>
              <w:rPr>
                <w:noProof/>
                <w:webHidden/>
              </w:rPr>
            </w:r>
            <w:r>
              <w:rPr>
                <w:noProof/>
                <w:webHidden/>
              </w:rPr>
              <w:fldChar w:fldCharType="separate"/>
            </w:r>
            <w:r>
              <w:rPr>
                <w:noProof/>
                <w:webHidden/>
              </w:rPr>
              <w:t>56</w:t>
            </w:r>
            <w:r>
              <w:rPr>
                <w:noProof/>
                <w:webHidden/>
              </w:rPr>
              <w:fldChar w:fldCharType="end"/>
            </w:r>
          </w:hyperlink>
        </w:p>
        <w:p w14:paraId="7AFB15C8" w14:textId="461A15C6" w:rsidR="00F9229A" w:rsidRDefault="00F9229A">
          <w:pPr>
            <w:pStyle w:val="TOC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11" w:history="1">
            <w:r w:rsidRPr="0028464F">
              <w:rPr>
                <w:rStyle w:val="Hyperlink"/>
                <w:noProof/>
                <w:lang w:val="fr-FR"/>
              </w:rPr>
              <w:t>IV.3.2.</w:t>
            </w:r>
            <w:r>
              <w:rPr>
                <w:rFonts w:asciiTheme="minorHAnsi" w:eastAsiaTheme="minorEastAsia" w:hAnsiTheme="minorHAnsi" w:cstheme="minorBidi"/>
                <w:noProof/>
                <w:kern w:val="2"/>
                <w:sz w:val="22"/>
                <w14:ligatures w14:val="standardContextual"/>
              </w:rPr>
              <w:tab/>
            </w:r>
            <w:r w:rsidRPr="0028464F">
              <w:rPr>
                <w:rStyle w:val="Hyperlink"/>
                <w:noProof/>
                <w:lang w:val="fr-FR"/>
              </w:rPr>
              <w:t>Résultats obtenus</w:t>
            </w:r>
            <w:r>
              <w:rPr>
                <w:noProof/>
                <w:webHidden/>
              </w:rPr>
              <w:tab/>
            </w:r>
            <w:r>
              <w:rPr>
                <w:noProof/>
                <w:webHidden/>
              </w:rPr>
              <w:fldChar w:fldCharType="begin"/>
            </w:r>
            <w:r>
              <w:rPr>
                <w:noProof/>
                <w:webHidden/>
              </w:rPr>
              <w:instrText xml:space="preserve"> PAGEREF _Toc215349711 \h </w:instrText>
            </w:r>
            <w:r>
              <w:rPr>
                <w:noProof/>
                <w:webHidden/>
              </w:rPr>
            </w:r>
            <w:r>
              <w:rPr>
                <w:noProof/>
                <w:webHidden/>
              </w:rPr>
              <w:fldChar w:fldCharType="separate"/>
            </w:r>
            <w:r>
              <w:rPr>
                <w:noProof/>
                <w:webHidden/>
              </w:rPr>
              <w:t>57</w:t>
            </w:r>
            <w:r>
              <w:rPr>
                <w:noProof/>
                <w:webHidden/>
              </w:rPr>
              <w:fldChar w:fldCharType="end"/>
            </w:r>
          </w:hyperlink>
        </w:p>
        <w:p w14:paraId="0D7F8269" w14:textId="0CEAE545" w:rsidR="00F9229A" w:rsidRDefault="00F9229A">
          <w:pPr>
            <w:pStyle w:val="TOC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12" w:history="1">
            <w:r w:rsidRPr="0028464F">
              <w:rPr>
                <w:rStyle w:val="Hyperlink"/>
                <w:noProof/>
                <w:lang w:val="fr-FR"/>
              </w:rPr>
              <w:t>IV.3.3.</w:t>
            </w:r>
            <w:r>
              <w:rPr>
                <w:rFonts w:asciiTheme="minorHAnsi" w:eastAsiaTheme="minorEastAsia" w:hAnsiTheme="minorHAnsi" w:cstheme="minorBidi"/>
                <w:noProof/>
                <w:kern w:val="2"/>
                <w:sz w:val="22"/>
                <w14:ligatures w14:val="standardContextual"/>
              </w:rPr>
              <w:tab/>
            </w:r>
            <w:r w:rsidRPr="0028464F">
              <w:rPr>
                <w:rStyle w:val="Hyperlink"/>
                <w:noProof/>
                <w:lang w:val="fr-FR"/>
              </w:rPr>
              <w:t>Analyse des performances</w:t>
            </w:r>
            <w:r>
              <w:rPr>
                <w:noProof/>
                <w:webHidden/>
              </w:rPr>
              <w:tab/>
            </w:r>
            <w:r>
              <w:rPr>
                <w:noProof/>
                <w:webHidden/>
              </w:rPr>
              <w:fldChar w:fldCharType="begin"/>
            </w:r>
            <w:r>
              <w:rPr>
                <w:noProof/>
                <w:webHidden/>
              </w:rPr>
              <w:instrText xml:space="preserve"> PAGEREF _Toc215349712 \h </w:instrText>
            </w:r>
            <w:r>
              <w:rPr>
                <w:noProof/>
                <w:webHidden/>
              </w:rPr>
            </w:r>
            <w:r>
              <w:rPr>
                <w:noProof/>
                <w:webHidden/>
              </w:rPr>
              <w:fldChar w:fldCharType="separate"/>
            </w:r>
            <w:r>
              <w:rPr>
                <w:noProof/>
                <w:webHidden/>
              </w:rPr>
              <w:t>58</w:t>
            </w:r>
            <w:r>
              <w:rPr>
                <w:noProof/>
                <w:webHidden/>
              </w:rPr>
              <w:fldChar w:fldCharType="end"/>
            </w:r>
          </w:hyperlink>
        </w:p>
        <w:p w14:paraId="6FBAA738" w14:textId="6A52E88D" w:rsidR="00F9229A" w:rsidRDefault="00F9229A">
          <w:pPr>
            <w:pStyle w:val="TOC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13" w:history="1">
            <w:r w:rsidRPr="0028464F">
              <w:rPr>
                <w:rStyle w:val="Hyperlink"/>
                <w:noProof/>
                <w:lang w:val="fr-FR"/>
              </w:rPr>
              <w:t>IV.3.4.</w:t>
            </w:r>
            <w:r>
              <w:rPr>
                <w:rFonts w:asciiTheme="minorHAnsi" w:eastAsiaTheme="minorEastAsia" w:hAnsiTheme="minorHAnsi" w:cstheme="minorBidi"/>
                <w:noProof/>
                <w:kern w:val="2"/>
                <w:sz w:val="22"/>
                <w14:ligatures w14:val="standardContextual"/>
              </w:rPr>
              <w:tab/>
            </w:r>
            <w:r w:rsidRPr="0028464F">
              <w:rPr>
                <w:rStyle w:val="Hyperlink"/>
                <w:noProof/>
                <w:lang w:val="fr-FR"/>
              </w:rPr>
              <w:t>Interopérabilité et robustesse</w:t>
            </w:r>
            <w:r>
              <w:rPr>
                <w:noProof/>
                <w:webHidden/>
              </w:rPr>
              <w:tab/>
            </w:r>
            <w:r>
              <w:rPr>
                <w:noProof/>
                <w:webHidden/>
              </w:rPr>
              <w:fldChar w:fldCharType="begin"/>
            </w:r>
            <w:r>
              <w:rPr>
                <w:noProof/>
                <w:webHidden/>
              </w:rPr>
              <w:instrText xml:space="preserve"> PAGEREF _Toc215349713 \h </w:instrText>
            </w:r>
            <w:r>
              <w:rPr>
                <w:noProof/>
                <w:webHidden/>
              </w:rPr>
            </w:r>
            <w:r>
              <w:rPr>
                <w:noProof/>
                <w:webHidden/>
              </w:rPr>
              <w:fldChar w:fldCharType="separate"/>
            </w:r>
            <w:r>
              <w:rPr>
                <w:noProof/>
                <w:webHidden/>
              </w:rPr>
              <w:t>59</w:t>
            </w:r>
            <w:r>
              <w:rPr>
                <w:noProof/>
                <w:webHidden/>
              </w:rPr>
              <w:fldChar w:fldCharType="end"/>
            </w:r>
          </w:hyperlink>
        </w:p>
        <w:p w14:paraId="66AE0E92" w14:textId="4BC86622"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714" w:history="1">
            <w:r w:rsidRPr="0028464F">
              <w:rPr>
                <w:rStyle w:val="Hyperlink"/>
                <w:noProof/>
              </w:rPr>
              <w:t>IV.4.</w:t>
            </w:r>
            <w:r>
              <w:rPr>
                <w:rFonts w:asciiTheme="minorHAnsi" w:eastAsiaTheme="minorEastAsia" w:hAnsiTheme="minorHAnsi" w:cstheme="minorBidi"/>
                <w:noProof/>
                <w:kern w:val="2"/>
                <w:sz w:val="22"/>
                <w14:ligatures w14:val="standardContextual"/>
              </w:rPr>
              <w:tab/>
            </w:r>
            <w:r w:rsidRPr="0028464F">
              <w:rPr>
                <w:rStyle w:val="Hyperlink"/>
                <w:noProof/>
              </w:rPr>
              <w:t>Résultats du modèle CNN+LSTM</w:t>
            </w:r>
            <w:r>
              <w:rPr>
                <w:noProof/>
                <w:webHidden/>
              </w:rPr>
              <w:tab/>
            </w:r>
            <w:r>
              <w:rPr>
                <w:noProof/>
                <w:webHidden/>
              </w:rPr>
              <w:fldChar w:fldCharType="begin"/>
            </w:r>
            <w:r>
              <w:rPr>
                <w:noProof/>
                <w:webHidden/>
              </w:rPr>
              <w:instrText xml:space="preserve"> PAGEREF _Toc215349714 \h </w:instrText>
            </w:r>
            <w:r>
              <w:rPr>
                <w:noProof/>
                <w:webHidden/>
              </w:rPr>
            </w:r>
            <w:r>
              <w:rPr>
                <w:noProof/>
                <w:webHidden/>
              </w:rPr>
              <w:fldChar w:fldCharType="separate"/>
            </w:r>
            <w:r>
              <w:rPr>
                <w:noProof/>
                <w:webHidden/>
              </w:rPr>
              <w:t>59</w:t>
            </w:r>
            <w:r>
              <w:rPr>
                <w:noProof/>
                <w:webHidden/>
              </w:rPr>
              <w:fldChar w:fldCharType="end"/>
            </w:r>
          </w:hyperlink>
        </w:p>
        <w:p w14:paraId="3E71E15D" w14:textId="1D271BBC" w:rsidR="00F9229A" w:rsidRDefault="00F9229A">
          <w:pPr>
            <w:pStyle w:val="TOC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15" w:history="1">
            <w:r w:rsidRPr="0028464F">
              <w:rPr>
                <w:rStyle w:val="Hyperlink"/>
                <w:noProof/>
                <w:lang w:val="fr-FR"/>
              </w:rPr>
              <w:t>IV.4.1.</w:t>
            </w:r>
            <w:r>
              <w:rPr>
                <w:rFonts w:asciiTheme="minorHAnsi" w:eastAsiaTheme="minorEastAsia" w:hAnsiTheme="minorHAnsi" w:cstheme="minorBidi"/>
                <w:noProof/>
                <w:kern w:val="2"/>
                <w:sz w:val="22"/>
                <w14:ligatures w14:val="standardContextual"/>
              </w:rPr>
              <w:tab/>
            </w:r>
            <w:r w:rsidRPr="0028464F">
              <w:rPr>
                <w:rStyle w:val="Hyperlink"/>
                <w:noProof/>
                <w:lang w:val="fr-FR"/>
              </w:rPr>
              <w:t>Méthodologie d’entrainement</w:t>
            </w:r>
            <w:r>
              <w:rPr>
                <w:noProof/>
                <w:webHidden/>
              </w:rPr>
              <w:tab/>
            </w:r>
            <w:r>
              <w:rPr>
                <w:noProof/>
                <w:webHidden/>
              </w:rPr>
              <w:fldChar w:fldCharType="begin"/>
            </w:r>
            <w:r>
              <w:rPr>
                <w:noProof/>
                <w:webHidden/>
              </w:rPr>
              <w:instrText xml:space="preserve"> PAGEREF _Toc215349715 \h </w:instrText>
            </w:r>
            <w:r>
              <w:rPr>
                <w:noProof/>
                <w:webHidden/>
              </w:rPr>
            </w:r>
            <w:r>
              <w:rPr>
                <w:noProof/>
                <w:webHidden/>
              </w:rPr>
              <w:fldChar w:fldCharType="separate"/>
            </w:r>
            <w:r>
              <w:rPr>
                <w:noProof/>
                <w:webHidden/>
              </w:rPr>
              <w:t>59</w:t>
            </w:r>
            <w:r>
              <w:rPr>
                <w:noProof/>
                <w:webHidden/>
              </w:rPr>
              <w:fldChar w:fldCharType="end"/>
            </w:r>
          </w:hyperlink>
        </w:p>
        <w:p w14:paraId="31DF7CF6" w14:textId="6911903E" w:rsidR="00F9229A" w:rsidRDefault="00F9229A">
          <w:pPr>
            <w:pStyle w:val="TOC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16" w:history="1">
            <w:r w:rsidRPr="0028464F">
              <w:rPr>
                <w:rStyle w:val="Hyperlink"/>
                <w:noProof/>
                <w:lang w:val="fr-FR"/>
              </w:rPr>
              <w:t>IV.4.2.</w:t>
            </w:r>
            <w:r>
              <w:rPr>
                <w:rFonts w:asciiTheme="minorHAnsi" w:eastAsiaTheme="minorEastAsia" w:hAnsiTheme="minorHAnsi" w:cstheme="minorBidi"/>
                <w:noProof/>
                <w:kern w:val="2"/>
                <w:sz w:val="22"/>
                <w14:ligatures w14:val="standardContextual"/>
              </w:rPr>
              <w:tab/>
            </w:r>
            <w:r w:rsidRPr="0028464F">
              <w:rPr>
                <w:rStyle w:val="Hyperlink"/>
                <w:noProof/>
                <w:lang w:val="fr-FR"/>
              </w:rPr>
              <w:t>Résultats obtenus</w:t>
            </w:r>
            <w:r>
              <w:rPr>
                <w:noProof/>
                <w:webHidden/>
              </w:rPr>
              <w:tab/>
            </w:r>
            <w:r>
              <w:rPr>
                <w:noProof/>
                <w:webHidden/>
              </w:rPr>
              <w:fldChar w:fldCharType="begin"/>
            </w:r>
            <w:r>
              <w:rPr>
                <w:noProof/>
                <w:webHidden/>
              </w:rPr>
              <w:instrText xml:space="preserve"> PAGEREF _Toc215349716 \h </w:instrText>
            </w:r>
            <w:r>
              <w:rPr>
                <w:noProof/>
                <w:webHidden/>
              </w:rPr>
            </w:r>
            <w:r>
              <w:rPr>
                <w:noProof/>
                <w:webHidden/>
              </w:rPr>
              <w:fldChar w:fldCharType="separate"/>
            </w:r>
            <w:r>
              <w:rPr>
                <w:noProof/>
                <w:webHidden/>
              </w:rPr>
              <w:t>60</w:t>
            </w:r>
            <w:r>
              <w:rPr>
                <w:noProof/>
                <w:webHidden/>
              </w:rPr>
              <w:fldChar w:fldCharType="end"/>
            </w:r>
          </w:hyperlink>
        </w:p>
        <w:p w14:paraId="65C9AA7A" w14:textId="1B835649" w:rsidR="00F9229A" w:rsidRDefault="00F9229A">
          <w:pPr>
            <w:pStyle w:val="TOC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17" w:history="1">
            <w:r w:rsidRPr="0028464F">
              <w:rPr>
                <w:rStyle w:val="Hyperlink"/>
                <w:noProof/>
                <w:lang w:val="fr-FR"/>
              </w:rPr>
              <w:t>IV.4.3.</w:t>
            </w:r>
            <w:r>
              <w:rPr>
                <w:rFonts w:asciiTheme="minorHAnsi" w:eastAsiaTheme="minorEastAsia" w:hAnsiTheme="minorHAnsi" w:cstheme="minorBidi"/>
                <w:noProof/>
                <w:kern w:val="2"/>
                <w:sz w:val="22"/>
                <w14:ligatures w14:val="standardContextual"/>
              </w:rPr>
              <w:tab/>
            </w:r>
            <w:r w:rsidRPr="0028464F">
              <w:rPr>
                <w:rStyle w:val="Hyperlink"/>
                <w:noProof/>
                <w:lang w:val="fr-FR"/>
              </w:rPr>
              <w:t>Courbes d’apprentissage</w:t>
            </w:r>
            <w:r>
              <w:rPr>
                <w:noProof/>
                <w:webHidden/>
              </w:rPr>
              <w:tab/>
            </w:r>
            <w:r>
              <w:rPr>
                <w:noProof/>
                <w:webHidden/>
              </w:rPr>
              <w:fldChar w:fldCharType="begin"/>
            </w:r>
            <w:r>
              <w:rPr>
                <w:noProof/>
                <w:webHidden/>
              </w:rPr>
              <w:instrText xml:space="preserve"> PAGEREF _Toc215349717 \h </w:instrText>
            </w:r>
            <w:r>
              <w:rPr>
                <w:noProof/>
                <w:webHidden/>
              </w:rPr>
            </w:r>
            <w:r>
              <w:rPr>
                <w:noProof/>
                <w:webHidden/>
              </w:rPr>
              <w:fldChar w:fldCharType="separate"/>
            </w:r>
            <w:r>
              <w:rPr>
                <w:noProof/>
                <w:webHidden/>
              </w:rPr>
              <w:t>61</w:t>
            </w:r>
            <w:r>
              <w:rPr>
                <w:noProof/>
                <w:webHidden/>
              </w:rPr>
              <w:fldChar w:fldCharType="end"/>
            </w:r>
          </w:hyperlink>
        </w:p>
        <w:p w14:paraId="049E049B" w14:textId="42779CEE" w:rsidR="00F9229A" w:rsidRDefault="00F9229A">
          <w:pPr>
            <w:pStyle w:val="TOC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18" w:history="1">
            <w:r w:rsidRPr="0028464F">
              <w:rPr>
                <w:rStyle w:val="Hyperlink"/>
                <w:noProof/>
                <w:lang w:val="fr-FR"/>
              </w:rPr>
              <w:t>IV.4.4.</w:t>
            </w:r>
            <w:r>
              <w:rPr>
                <w:rFonts w:asciiTheme="minorHAnsi" w:eastAsiaTheme="minorEastAsia" w:hAnsiTheme="minorHAnsi" w:cstheme="minorBidi"/>
                <w:noProof/>
                <w:kern w:val="2"/>
                <w:sz w:val="22"/>
                <w14:ligatures w14:val="standardContextual"/>
              </w:rPr>
              <w:tab/>
            </w:r>
            <w:r w:rsidRPr="0028464F">
              <w:rPr>
                <w:rStyle w:val="Hyperlink"/>
                <w:noProof/>
                <w:lang w:val="fr-FR"/>
              </w:rPr>
              <w:t>Analyse des performances</w:t>
            </w:r>
            <w:r>
              <w:rPr>
                <w:noProof/>
                <w:webHidden/>
              </w:rPr>
              <w:tab/>
            </w:r>
            <w:r>
              <w:rPr>
                <w:noProof/>
                <w:webHidden/>
              </w:rPr>
              <w:fldChar w:fldCharType="begin"/>
            </w:r>
            <w:r>
              <w:rPr>
                <w:noProof/>
                <w:webHidden/>
              </w:rPr>
              <w:instrText xml:space="preserve"> PAGEREF _Toc215349718 \h </w:instrText>
            </w:r>
            <w:r>
              <w:rPr>
                <w:noProof/>
                <w:webHidden/>
              </w:rPr>
            </w:r>
            <w:r>
              <w:rPr>
                <w:noProof/>
                <w:webHidden/>
              </w:rPr>
              <w:fldChar w:fldCharType="separate"/>
            </w:r>
            <w:r>
              <w:rPr>
                <w:noProof/>
                <w:webHidden/>
              </w:rPr>
              <w:t>62</w:t>
            </w:r>
            <w:r>
              <w:rPr>
                <w:noProof/>
                <w:webHidden/>
              </w:rPr>
              <w:fldChar w:fldCharType="end"/>
            </w:r>
          </w:hyperlink>
        </w:p>
        <w:p w14:paraId="3D237292" w14:textId="4C1CA86E" w:rsidR="00F9229A" w:rsidRDefault="00F9229A">
          <w:pPr>
            <w:pStyle w:val="TOC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19" w:history="1">
            <w:r w:rsidRPr="0028464F">
              <w:rPr>
                <w:rStyle w:val="Hyperlink"/>
                <w:noProof/>
                <w:lang w:val="fr-FR"/>
              </w:rPr>
              <w:t>IV.4.5.</w:t>
            </w:r>
            <w:r>
              <w:rPr>
                <w:rFonts w:asciiTheme="minorHAnsi" w:eastAsiaTheme="minorEastAsia" w:hAnsiTheme="minorHAnsi" w:cstheme="minorBidi"/>
                <w:noProof/>
                <w:kern w:val="2"/>
                <w:sz w:val="22"/>
                <w14:ligatures w14:val="standardContextual"/>
              </w:rPr>
              <w:tab/>
            </w:r>
            <w:r w:rsidRPr="0028464F">
              <w:rPr>
                <w:rStyle w:val="Hyperlink"/>
                <w:noProof/>
                <w:lang w:val="fr-FR"/>
              </w:rPr>
              <w:t>Interprétation scientifique</w:t>
            </w:r>
            <w:r>
              <w:rPr>
                <w:noProof/>
                <w:webHidden/>
              </w:rPr>
              <w:tab/>
            </w:r>
            <w:r>
              <w:rPr>
                <w:noProof/>
                <w:webHidden/>
              </w:rPr>
              <w:fldChar w:fldCharType="begin"/>
            </w:r>
            <w:r>
              <w:rPr>
                <w:noProof/>
                <w:webHidden/>
              </w:rPr>
              <w:instrText xml:space="preserve"> PAGEREF _Toc215349719 \h </w:instrText>
            </w:r>
            <w:r>
              <w:rPr>
                <w:noProof/>
                <w:webHidden/>
              </w:rPr>
            </w:r>
            <w:r>
              <w:rPr>
                <w:noProof/>
                <w:webHidden/>
              </w:rPr>
              <w:fldChar w:fldCharType="separate"/>
            </w:r>
            <w:r>
              <w:rPr>
                <w:noProof/>
                <w:webHidden/>
              </w:rPr>
              <w:t>63</w:t>
            </w:r>
            <w:r>
              <w:rPr>
                <w:noProof/>
                <w:webHidden/>
              </w:rPr>
              <w:fldChar w:fldCharType="end"/>
            </w:r>
          </w:hyperlink>
        </w:p>
        <w:p w14:paraId="13EF10BA" w14:textId="603651AC"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720" w:history="1">
            <w:r w:rsidRPr="0028464F">
              <w:rPr>
                <w:rStyle w:val="Hyperlink"/>
                <w:noProof/>
                <w:lang w:val="fr-FR"/>
              </w:rPr>
              <w:t>IV.5.</w:t>
            </w:r>
            <w:r>
              <w:rPr>
                <w:rFonts w:asciiTheme="minorHAnsi" w:eastAsiaTheme="minorEastAsia" w:hAnsiTheme="minorHAnsi" w:cstheme="minorBidi"/>
                <w:noProof/>
                <w:kern w:val="2"/>
                <w:sz w:val="22"/>
                <w14:ligatures w14:val="standardContextual"/>
              </w:rPr>
              <w:tab/>
            </w:r>
            <w:r w:rsidRPr="0028464F">
              <w:rPr>
                <w:rStyle w:val="Hyperlink"/>
                <w:noProof/>
                <w:lang w:val="fr-FR"/>
              </w:rPr>
              <w:t>Comparaison des modèles</w:t>
            </w:r>
            <w:r>
              <w:rPr>
                <w:noProof/>
                <w:webHidden/>
              </w:rPr>
              <w:tab/>
            </w:r>
            <w:r>
              <w:rPr>
                <w:noProof/>
                <w:webHidden/>
              </w:rPr>
              <w:fldChar w:fldCharType="begin"/>
            </w:r>
            <w:r>
              <w:rPr>
                <w:noProof/>
                <w:webHidden/>
              </w:rPr>
              <w:instrText xml:space="preserve"> PAGEREF _Toc215349720 \h </w:instrText>
            </w:r>
            <w:r>
              <w:rPr>
                <w:noProof/>
                <w:webHidden/>
              </w:rPr>
            </w:r>
            <w:r>
              <w:rPr>
                <w:noProof/>
                <w:webHidden/>
              </w:rPr>
              <w:fldChar w:fldCharType="separate"/>
            </w:r>
            <w:r>
              <w:rPr>
                <w:noProof/>
                <w:webHidden/>
              </w:rPr>
              <w:t>64</w:t>
            </w:r>
            <w:r>
              <w:rPr>
                <w:noProof/>
                <w:webHidden/>
              </w:rPr>
              <w:fldChar w:fldCharType="end"/>
            </w:r>
          </w:hyperlink>
        </w:p>
        <w:p w14:paraId="55616033" w14:textId="2AA6CEA5" w:rsidR="00F9229A" w:rsidRDefault="00F9229A">
          <w:pPr>
            <w:pStyle w:val="TOC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21" w:history="1">
            <w:r w:rsidRPr="0028464F">
              <w:rPr>
                <w:rStyle w:val="Hyperlink"/>
                <w:noProof/>
                <w:lang w:val="fr-FR"/>
              </w:rPr>
              <w:t>IV.5.1.</w:t>
            </w:r>
            <w:r>
              <w:rPr>
                <w:rFonts w:asciiTheme="minorHAnsi" w:eastAsiaTheme="minorEastAsia" w:hAnsiTheme="minorHAnsi" w:cstheme="minorBidi"/>
                <w:noProof/>
                <w:kern w:val="2"/>
                <w:sz w:val="22"/>
                <w14:ligatures w14:val="standardContextual"/>
              </w:rPr>
              <w:tab/>
            </w:r>
            <w:r w:rsidRPr="0028464F">
              <w:rPr>
                <w:rStyle w:val="Hyperlink"/>
                <w:noProof/>
                <w:lang w:val="fr-FR"/>
              </w:rPr>
              <w:t>Synthèse des performances</w:t>
            </w:r>
            <w:r>
              <w:rPr>
                <w:noProof/>
                <w:webHidden/>
              </w:rPr>
              <w:tab/>
            </w:r>
            <w:r>
              <w:rPr>
                <w:noProof/>
                <w:webHidden/>
              </w:rPr>
              <w:fldChar w:fldCharType="begin"/>
            </w:r>
            <w:r>
              <w:rPr>
                <w:noProof/>
                <w:webHidden/>
              </w:rPr>
              <w:instrText xml:space="preserve"> PAGEREF _Toc215349721 \h </w:instrText>
            </w:r>
            <w:r>
              <w:rPr>
                <w:noProof/>
                <w:webHidden/>
              </w:rPr>
            </w:r>
            <w:r>
              <w:rPr>
                <w:noProof/>
                <w:webHidden/>
              </w:rPr>
              <w:fldChar w:fldCharType="separate"/>
            </w:r>
            <w:r>
              <w:rPr>
                <w:noProof/>
                <w:webHidden/>
              </w:rPr>
              <w:t>64</w:t>
            </w:r>
            <w:r>
              <w:rPr>
                <w:noProof/>
                <w:webHidden/>
              </w:rPr>
              <w:fldChar w:fldCharType="end"/>
            </w:r>
          </w:hyperlink>
        </w:p>
        <w:p w14:paraId="13B459F3" w14:textId="0ADF2CD4" w:rsidR="00F9229A" w:rsidRDefault="00F9229A">
          <w:pPr>
            <w:pStyle w:val="TOC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22" w:history="1">
            <w:r w:rsidRPr="0028464F">
              <w:rPr>
                <w:rStyle w:val="Hyperlink"/>
                <w:noProof/>
                <w:lang w:val="fr-FR"/>
              </w:rPr>
              <w:t>IV.5.2.</w:t>
            </w:r>
            <w:r>
              <w:rPr>
                <w:rFonts w:asciiTheme="minorHAnsi" w:eastAsiaTheme="minorEastAsia" w:hAnsiTheme="minorHAnsi" w:cstheme="minorBidi"/>
                <w:noProof/>
                <w:kern w:val="2"/>
                <w:sz w:val="22"/>
                <w14:ligatures w14:val="standardContextual"/>
              </w:rPr>
              <w:tab/>
            </w:r>
            <w:r w:rsidRPr="0028464F">
              <w:rPr>
                <w:rStyle w:val="Hyperlink"/>
                <w:noProof/>
                <w:lang w:val="fr-FR"/>
              </w:rPr>
              <w:t>Interprétation comparative</w:t>
            </w:r>
            <w:r>
              <w:rPr>
                <w:noProof/>
                <w:webHidden/>
              </w:rPr>
              <w:tab/>
            </w:r>
            <w:r>
              <w:rPr>
                <w:noProof/>
                <w:webHidden/>
              </w:rPr>
              <w:fldChar w:fldCharType="begin"/>
            </w:r>
            <w:r>
              <w:rPr>
                <w:noProof/>
                <w:webHidden/>
              </w:rPr>
              <w:instrText xml:space="preserve"> PAGEREF _Toc215349722 \h </w:instrText>
            </w:r>
            <w:r>
              <w:rPr>
                <w:noProof/>
                <w:webHidden/>
              </w:rPr>
            </w:r>
            <w:r>
              <w:rPr>
                <w:noProof/>
                <w:webHidden/>
              </w:rPr>
              <w:fldChar w:fldCharType="separate"/>
            </w:r>
            <w:r>
              <w:rPr>
                <w:noProof/>
                <w:webHidden/>
              </w:rPr>
              <w:t>65</w:t>
            </w:r>
            <w:r>
              <w:rPr>
                <w:noProof/>
                <w:webHidden/>
              </w:rPr>
              <w:fldChar w:fldCharType="end"/>
            </w:r>
          </w:hyperlink>
        </w:p>
        <w:p w14:paraId="08EB7574" w14:textId="35BC465C" w:rsidR="00F9229A" w:rsidRDefault="00F9229A">
          <w:pPr>
            <w:pStyle w:val="TOC3"/>
            <w:tabs>
              <w:tab w:val="left" w:pos="2093"/>
              <w:tab w:val="right" w:leader="dot" w:pos="8827"/>
            </w:tabs>
            <w:rPr>
              <w:rFonts w:asciiTheme="minorHAnsi" w:eastAsiaTheme="minorEastAsia" w:hAnsiTheme="minorHAnsi" w:cstheme="minorBidi"/>
              <w:noProof/>
              <w:kern w:val="2"/>
              <w:sz w:val="22"/>
              <w14:ligatures w14:val="standardContextual"/>
            </w:rPr>
          </w:pPr>
          <w:hyperlink w:anchor="_Toc215349723" w:history="1">
            <w:r w:rsidRPr="0028464F">
              <w:rPr>
                <w:rStyle w:val="Hyperlink"/>
                <w:noProof/>
                <w:lang w:val="fr-FR"/>
              </w:rPr>
              <w:t>IV.5.3.</w:t>
            </w:r>
            <w:r>
              <w:rPr>
                <w:rFonts w:asciiTheme="minorHAnsi" w:eastAsiaTheme="minorEastAsia" w:hAnsiTheme="minorHAnsi" w:cstheme="minorBidi"/>
                <w:noProof/>
                <w:kern w:val="2"/>
                <w:sz w:val="22"/>
                <w14:ligatures w14:val="standardContextual"/>
              </w:rPr>
              <w:tab/>
            </w:r>
            <w:r w:rsidRPr="0028464F">
              <w:rPr>
                <w:rStyle w:val="Hyperlink"/>
                <w:noProof/>
                <w:lang w:val="fr-FR"/>
              </w:rPr>
              <w:t>Recommandation scientifique</w:t>
            </w:r>
            <w:r>
              <w:rPr>
                <w:noProof/>
                <w:webHidden/>
              </w:rPr>
              <w:tab/>
            </w:r>
            <w:r>
              <w:rPr>
                <w:noProof/>
                <w:webHidden/>
              </w:rPr>
              <w:fldChar w:fldCharType="begin"/>
            </w:r>
            <w:r>
              <w:rPr>
                <w:noProof/>
                <w:webHidden/>
              </w:rPr>
              <w:instrText xml:space="preserve"> PAGEREF _Toc215349723 \h </w:instrText>
            </w:r>
            <w:r>
              <w:rPr>
                <w:noProof/>
                <w:webHidden/>
              </w:rPr>
            </w:r>
            <w:r>
              <w:rPr>
                <w:noProof/>
                <w:webHidden/>
              </w:rPr>
              <w:fldChar w:fldCharType="separate"/>
            </w:r>
            <w:r>
              <w:rPr>
                <w:noProof/>
                <w:webHidden/>
              </w:rPr>
              <w:t>65</w:t>
            </w:r>
            <w:r>
              <w:rPr>
                <w:noProof/>
                <w:webHidden/>
              </w:rPr>
              <w:fldChar w:fldCharType="end"/>
            </w:r>
          </w:hyperlink>
        </w:p>
        <w:p w14:paraId="4C05A321" w14:textId="261A333E"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724" w:history="1">
            <w:r w:rsidRPr="0028464F">
              <w:rPr>
                <w:rStyle w:val="Hyperlink"/>
                <w:noProof/>
                <w:lang w:val="fr-FR"/>
              </w:rPr>
              <w:t>IV.6.</w:t>
            </w:r>
            <w:r>
              <w:rPr>
                <w:rFonts w:asciiTheme="minorHAnsi" w:eastAsiaTheme="minorEastAsia" w:hAnsiTheme="minorHAnsi" w:cstheme="minorBidi"/>
                <w:noProof/>
                <w:kern w:val="2"/>
                <w:sz w:val="22"/>
                <w14:ligatures w14:val="standardContextual"/>
              </w:rPr>
              <w:tab/>
            </w:r>
            <w:r w:rsidRPr="0028464F">
              <w:rPr>
                <w:rStyle w:val="Hyperlink"/>
                <w:noProof/>
                <w:lang w:val="fr-FR"/>
              </w:rPr>
              <w:t>Plateforme de visualisation et intégration opérationnelle</w:t>
            </w:r>
            <w:r>
              <w:rPr>
                <w:noProof/>
                <w:webHidden/>
              </w:rPr>
              <w:tab/>
            </w:r>
            <w:r>
              <w:rPr>
                <w:noProof/>
                <w:webHidden/>
              </w:rPr>
              <w:fldChar w:fldCharType="begin"/>
            </w:r>
            <w:r>
              <w:rPr>
                <w:noProof/>
                <w:webHidden/>
              </w:rPr>
              <w:instrText xml:space="preserve"> PAGEREF _Toc215349724 \h </w:instrText>
            </w:r>
            <w:r>
              <w:rPr>
                <w:noProof/>
                <w:webHidden/>
              </w:rPr>
            </w:r>
            <w:r>
              <w:rPr>
                <w:noProof/>
                <w:webHidden/>
              </w:rPr>
              <w:fldChar w:fldCharType="separate"/>
            </w:r>
            <w:r>
              <w:rPr>
                <w:noProof/>
                <w:webHidden/>
              </w:rPr>
              <w:t>66</w:t>
            </w:r>
            <w:r>
              <w:rPr>
                <w:noProof/>
                <w:webHidden/>
              </w:rPr>
              <w:fldChar w:fldCharType="end"/>
            </w:r>
          </w:hyperlink>
        </w:p>
        <w:p w14:paraId="0F50077A" w14:textId="015A95AE"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725" w:history="1">
            <w:r w:rsidRPr="0028464F">
              <w:rPr>
                <w:rStyle w:val="Hyperlink"/>
                <w:noProof/>
                <w:lang w:val="fr-FR"/>
              </w:rPr>
              <w:t>IV.3.</w:t>
            </w:r>
            <w:r>
              <w:rPr>
                <w:rFonts w:asciiTheme="minorHAnsi" w:eastAsiaTheme="minorEastAsia" w:hAnsiTheme="minorHAnsi" w:cstheme="minorBidi"/>
                <w:noProof/>
                <w:kern w:val="2"/>
                <w:sz w:val="22"/>
                <w14:ligatures w14:val="standardContextual"/>
              </w:rPr>
              <w:tab/>
            </w:r>
            <w:r w:rsidRPr="0028464F">
              <w:rPr>
                <w:rStyle w:val="Hyperlink"/>
                <w:noProof/>
                <w:lang w:val="fr-FR"/>
              </w:rPr>
              <w:t>Conclusion partielle</w:t>
            </w:r>
            <w:r>
              <w:rPr>
                <w:noProof/>
                <w:webHidden/>
              </w:rPr>
              <w:tab/>
            </w:r>
            <w:r>
              <w:rPr>
                <w:noProof/>
                <w:webHidden/>
              </w:rPr>
              <w:fldChar w:fldCharType="begin"/>
            </w:r>
            <w:r>
              <w:rPr>
                <w:noProof/>
                <w:webHidden/>
              </w:rPr>
              <w:instrText xml:space="preserve"> PAGEREF _Toc215349725 \h </w:instrText>
            </w:r>
            <w:r>
              <w:rPr>
                <w:noProof/>
                <w:webHidden/>
              </w:rPr>
            </w:r>
            <w:r>
              <w:rPr>
                <w:noProof/>
                <w:webHidden/>
              </w:rPr>
              <w:fldChar w:fldCharType="separate"/>
            </w:r>
            <w:r>
              <w:rPr>
                <w:noProof/>
                <w:webHidden/>
              </w:rPr>
              <w:t>68</w:t>
            </w:r>
            <w:r>
              <w:rPr>
                <w:noProof/>
                <w:webHidden/>
              </w:rPr>
              <w:fldChar w:fldCharType="end"/>
            </w:r>
          </w:hyperlink>
        </w:p>
        <w:p w14:paraId="0C3B88AC" w14:textId="1991776B" w:rsidR="00F9229A" w:rsidRDefault="00F9229A">
          <w:pPr>
            <w:pStyle w:val="TOC1"/>
            <w:tabs>
              <w:tab w:val="left" w:pos="2407"/>
              <w:tab w:val="right" w:leader="dot" w:pos="8827"/>
            </w:tabs>
            <w:rPr>
              <w:rFonts w:asciiTheme="minorHAnsi" w:eastAsiaTheme="minorEastAsia" w:hAnsiTheme="minorHAnsi" w:cstheme="minorBidi"/>
              <w:noProof/>
              <w:kern w:val="2"/>
              <w:sz w:val="22"/>
              <w14:ligatures w14:val="standardContextual"/>
            </w:rPr>
          </w:pPr>
          <w:hyperlink w:anchor="_Toc215349726" w:history="1">
            <w:r w:rsidRPr="0028464F">
              <w:rPr>
                <w:rStyle w:val="Hyperlink"/>
                <w:noProof/>
                <w:lang w:val="fr-FR"/>
              </w:rPr>
              <w:t>CHAPITRE V.</w:t>
            </w:r>
            <w:r>
              <w:rPr>
                <w:rFonts w:asciiTheme="minorHAnsi" w:eastAsiaTheme="minorEastAsia" w:hAnsiTheme="minorHAnsi" w:cstheme="minorBidi"/>
                <w:noProof/>
                <w:kern w:val="2"/>
                <w:sz w:val="22"/>
                <w14:ligatures w14:val="standardContextual"/>
              </w:rPr>
              <w:tab/>
            </w:r>
            <w:r w:rsidRPr="0028464F">
              <w:rPr>
                <w:rStyle w:val="Hyperlink"/>
                <w:noProof/>
                <w:lang w:val="fr-FR"/>
              </w:rPr>
              <w:t>DISCUSSION ET PERSPECTIVES</w:t>
            </w:r>
            <w:r>
              <w:rPr>
                <w:noProof/>
                <w:webHidden/>
              </w:rPr>
              <w:tab/>
            </w:r>
            <w:r>
              <w:rPr>
                <w:noProof/>
                <w:webHidden/>
              </w:rPr>
              <w:fldChar w:fldCharType="begin"/>
            </w:r>
            <w:r>
              <w:rPr>
                <w:noProof/>
                <w:webHidden/>
              </w:rPr>
              <w:instrText xml:space="preserve"> PAGEREF _Toc215349726 \h </w:instrText>
            </w:r>
            <w:r>
              <w:rPr>
                <w:noProof/>
                <w:webHidden/>
              </w:rPr>
            </w:r>
            <w:r>
              <w:rPr>
                <w:noProof/>
                <w:webHidden/>
              </w:rPr>
              <w:fldChar w:fldCharType="separate"/>
            </w:r>
            <w:r>
              <w:rPr>
                <w:noProof/>
                <w:webHidden/>
              </w:rPr>
              <w:t>69</w:t>
            </w:r>
            <w:r>
              <w:rPr>
                <w:noProof/>
                <w:webHidden/>
              </w:rPr>
              <w:fldChar w:fldCharType="end"/>
            </w:r>
          </w:hyperlink>
        </w:p>
        <w:p w14:paraId="62F6EE8C" w14:textId="5AE6AFC3"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727" w:history="1">
            <w:r w:rsidRPr="0028464F">
              <w:rPr>
                <w:rStyle w:val="Hyperlink"/>
                <w:noProof/>
                <w:lang w:val="fr-FR"/>
              </w:rPr>
              <w:t>V.1.</w:t>
            </w:r>
            <w:r>
              <w:rPr>
                <w:rFonts w:asciiTheme="minorHAnsi" w:eastAsiaTheme="minorEastAsia" w:hAnsiTheme="minorHAnsi" w:cstheme="minorBidi"/>
                <w:noProof/>
                <w:kern w:val="2"/>
                <w:sz w:val="22"/>
                <w14:ligatures w14:val="standardContextual"/>
              </w:rPr>
              <w:tab/>
            </w:r>
            <w:r w:rsidRPr="0028464F">
              <w:rPr>
                <w:rStyle w:val="Hyperlink"/>
                <w:noProof/>
                <w:lang w:val="fr-FR"/>
              </w:rPr>
              <w:t>Discussion des résultats</w:t>
            </w:r>
            <w:r>
              <w:rPr>
                <w:noProof/>
                <w:webHidden/>
              </w:rPr>
              <w:tab/>
            </w:r>
            <w:r>
              <w:rPr>
                <w:noProof/>
                <w:webHidden/>
              </w:rPr>
              <w:fldChar w:fldCharType="begin"/>
            </w:r>
            <w:r>
              <w:rPr>
                <w:noProof/>
                <w:webHidden/>
              </w:rPr>
              <w:instrText xml:space="preserve"> PAGEREF _Toc215349727 \h </w:instrText>
            </w:r>
            <w:r>
              <w:rPr>
                <w:noProof/>
                <w:webHidden/>
              </w:rPr>
            </w:r>
            <w:r>
              <w:rPr>
                <w:noProof/>
                <w:webHidden/>
              </w:rPr>
              <w:fldChar w:fldCharType="separate"/>
            </w:r>
            <w:r>
              <w:rPr>
                <w:noProof/>
                <w:webHidden/>
              </w:rPr>
              <w:t>69</w:t>
            </w:r>
            <w:r>
              <w:rPr>
                <w:noProof/>
                <w:webHidden/>
              </w:rPr>
              <w:fldChar w:fldCharType="end"/>
            </w:r>
          </w:hyperlink>
        </w:p>
        <w:p w14:paraId="362A5650" w14:textId="02A7A1C8"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734" w:history="1">
            <w:r w:rsidRPr="0028464F">
              <w:rPr>
                <w:rStyle w:val="Hyperlink"/>
                <w:noProof/>
                <w:lang w:val="fr-FR"/>
              </w:rPr>
              <w:t>V.2.</w:t>
            </w:r>
            <w:r>
              <w:rPr>
                <w:rFonts w:asciiTheme="minorHAnsi" w:eastAsiaTheme="minorEastAsia" w:hAnsiTheme="minorHAnsi" w:cstheme="minorBidi"/>
                <w:noProof/>
                <w:kern w:val="2"/>
                <w:sz w:val="22"/>
                <w14:ligatures w14:val="standardContextual"/>
              </w:rPr>
              <w:tab/>
            </w:r>
            <w:r w:rsidRPr="0028464F">
              <w:rPr>
                <w:rStyle w:val="Hyperlink"/>
                <w:noProof/>
                <w:lang w:val="fr-FR"/>
              </w:rPr>
              <w:t>Limites de l’étude</w:t>
            </w:r>
            <w:r>
              <w:rPr>
                <w:noProof/>
                <w:webHidden/>
              </w:rPr>
              <w:tab/>
            </w:r>
            <w:r>
              <w:rPr>
                <w:noProof/>
                <w:webHidden/>
              </w:rPr>
              <w:fldChar w:fldCharType="begin"/>
            </w:r>
            <w:r>
              <w:rPr>
                <w:noProof/>
                <w:webHidden/>
              </w:rPr>
              <w:instrText xml:space="preserve"> PAGEREF _Toc215349734 \h </w:instrText>
            </w:r>
            <w:r>
              <w:rPr>
                <w:noProof/>
                <w:webHidden/>
              </w:rPr>
            </w:r>
            <w:r>
              <w:rPr>
                <w:noProof/>
                <w:webHidden/>
              </w:rPr>
              <w:fldChar w:fldCharType="separate"/>
            </w:r>
            <w:r>
              <w:rPr>
                <w:noProof/>
                <w:webHidden/>
              </w:rPr>
              <w:t>69</w:t>
            </w:r>
            <w:r>
              <w:rPr>
                <w:noProof/>
                <w:webHidden/>
              </w:rPr>
              <w:fldChar w:fldCharType="end"/>
            </w:r>
          </w:hyperlink>
        </w:p>
        <w:p w14:paraId="113E12A8" w14:textId="286E3CE4" w:rsidR="00F9229A" w:rsidRDefault="00F9229A">
          <w:pPr>
            <w:pStyle w:val="TOC2"/>
            <w:tabs>
              <w:tab w:val="left" w:pos="1760"/>
              <w:tab w:val="right" w:leader="dot" w:pos="8827"/>
            </w:tabs>
            <w:rPr>
              <w:rFonts w:asciiTheme="minorHAnsi" w:eastAsiaTheme="minorEastAsia" w:hAnsiTheme="minorHAnsi" w:cstheme="minorBidi"/>
              <w:noProof/>
              <w:kern w:val="2"/>
              <w:sz w:val="22"/>
              <w14:ligatures w14:val="standardContextual"/>
            </w:rPr>
          </w:pPr>
          <w:hyperlink w:anchor="_Toc215349735" w:history="1">
            <w:r w:rsidRPr="0028464F">
              <w:rPr>
                <w:rStyle w:val="Hyperlink"/>
                <w:noProof/>
                <w:lang w:val="fr-FR"/>
              </w:rPr>
              <w:t>V.3.</w:t>
            </w:r>
            <w:r>
              <w:rPr>
                <w:rFonts w:asciiTheme="minorHAnsi" w:eastAsiaTheme="minorEastAsia" w:hAnsiTheme="minorHAnsi" w:cstheme="minorBidi"/>
                <w:noProof/>
                <w:kern w:val="2"/>
                <w:sz w:val="22"/>
                <w14:ligatures w14:val="standardContextual"/>
              </w:rPr>
              <w:tab/>
            </w:r>
            <w:r w:rsidRPr="0028464F">
              <w:rPr>
                <w:rStyle w:val="Hyperlink"/>
                <w:noProof/>
                <w:lang w:val="fr-FR"/>
              </w:rPr>
              <w:t>Perspectives de recherche</w:t>
            </w:r>
            <w:r>
              <w:rPr>
                <w:noProof/>
                <w:webHidden/>
              </w:rPr>
              <w:tab/>
            </w:r>
            <w:r>
              <w:rPr>
                <w:noProof/>
                <w:webHidden/>
              </w:rPr>
              <w:fldChar w:fldCharType="begin"/>
            </w:r>
            <w:r>
              <w:rPr>
                <w:noProof/>
                <w:webHidden/>
              </w:rPr>
              <w:instrText xml:space="preserve"> PAGEREF _Toc215349735 \h </w:instrText>
            </w:r>
            <w:r>
              <w:rPr>
                <w:noProof/>
                <w:webHidden/>
              </w:rPr>
            </w:r>
            <w:r>
              <w:rPr>
                <w:noProof/>
                <w:webHidden/>
              </w:rPr>
              <w:fldChar w:fldCharType="separate"/>
            </w:r>
            <w:r>
              <w:rPr>
                <w:noProof/>
                <w:webHidden/>
              </w:rPr>
              <w:t>70</w:t>
            </w:r>
            <w:r>
              <w:rPr>
                <w:noProof/>
                <w:webHidden/>
              </w:rPr>
              <w:fldChar w:fldCharType="end"/>
            </w:r>
          </w:hyperlink>
        </w:p>
        <w:p w14:paraId="155E7779" w14:textId="47138066" w:rsidR="00F9229A" w:rsidRDefault="00F9229A">
          <w:pPr>
            <w:pStyle w:val="TOC3"/>
            <w:tabs>
              <w:tab w:val="left" w:pos="2013"/>
              <w:tab w:val="right" w:leader="dot" w:pos="8827"/>
            </w:tabs>
            <w:rPr>
              <w:rFonts w:asciiTheme="minorHAnsi" w:eastAsiaTheme="minorEastAsia" w:hAnsiTheme="minorHAnsi" w:cstheme="minorBidi"/>
              <w:noProof/>
              <w:kern w:val="2"/>
              <w:sz w:val="22"/>
              <w14:ligatures w14:val="standardContextual"/>
            </w:rPr>
          </w:pPr>
          <w:hyperlink w:anchor="_Toc215349736" w:history="1">
            <w:r w:rsidRPr="0028464F">
              <w:rPr>
                <w:rStyle w:val="Hyperlink"/>
                <w:noProof/>
                <w:lang w:val="fr-FR"/>
              </w:rPr>
              <w:t>V.3.1.</w:t>
            </w:r>
            <w:r>
              <w:rPr>
                <w:rFonts w:asciiTheme="minorHAnsi" w:eastAsiaTheme="minorEastAsia" w:hAnsiTheme="minorHAnsi" w:cstheme="minorBidi"/>
                <w:noProof/>
                <w:kern w:val="2"/>
                <w:sz w:val="22"/>
                <w14:ligatures w14:val="standardContextual"/>
              </w:rPr>
              <w:tab/>
            </w:r>
            <w:r w:rsidRPr="0028464F">
              <w:rPr>
                <w:rStyle w:val="Hyperlink"/>
                <w:noProof/>
                <w:lang w:val="fr-FR"/>
              </w:rPr>
              <w:t>Enrichissement des données</w:t>
            </w:r>
            <w:r>
              <w:rPr>
                <w:noProof/>
                <w:webHidden/>
              </w:rPr>
              <w:tab/>
            </w:r>
            <w:r>
              <w:rPr>
                <w:noProof/>
                <w:webHidden/>
              </w:rPr>
              <w:fldChar w:fldCharType="begin"/>
            </w:r>
            <w:r>
              <w:rPr>
                <w:noProof/>
                <w:webHidden/>
              </w:rPr>
              <w:instrText xml:space="preserve"> PAGEREF _Toc215349736 \h </w:instrText>
            </w:r>
            <w:r>
              <w:rPr>
                <w:noProof/>
                <w:webHidden/>
              </w:rPr>
            </w:r>
            <w:r>
              <w:rPr>
                <w:noProof/>
                <w:webHidden/>
              </w:rPr>
              <w:fldChar w:fldCharType="separate"/>
            </w:r>
            <w:r>
              <w:rPr>
                <w:noProof/>
                <w:webHidden/>
              </w:rPr>
              <w:t>70</w:t>
            </w:r>
            <w:r>
              <w:rPr>
                <w:noProof/>
                <w:webHidden/>
              </w:rPr>
              <w:fldChar w:fldCharType="end"/>
            </w:r>
          </w:hyperlink>
        </w:p>
        <w:p w14:paraId="641A1886" w14:textId="4E7A85F6" w:rsidR="00F9229A" w:rsidRDefault="00F9229A">
          <w:pPr>
            <w:pStyle w:val="TOC3"/>
            <w:tabs>
              <w:tab w:val="left" w:pos="2013"/>
              <w:tab w:val="right" w:leader="dot" w:pos="8827"/>
            </w:tabs>
            <w:rPr>
              <w:rFonts w:asciiTheme="minorHAnsi" w:eastAsiaTheme="minorEastAsia" w:hAnsiTheme="minorHAnsi" w:cstheme="minorBidi"/>
              <w:noProof/>
              <w:kern w:val="2"/>
              <w:sz w:val="22"/>
              <w14:ligatures w14:val="standardContextual"/>
            </w:rPr>
          </w:pPr>
          <w:hyperlink w:anchor="_Toc215349737" w:history="1">
            <w:r w:rsidRPr="0028464F">
              <w:rPr>
                <w:rStyle w:val="Hyperlink"/>
                <w:noProof/>
                <w:lang w:val="fr-FR"/>
              </w:rPr>
              <w:t>V.3.2.</w:t>
            </w:r>
            <w:r>
              <w:rPr>
                <w:rFonts w:asciiTheme="minorHAnsi" w:eastAsiaTheme="minorEastAsia" w:hAnsiTheme="minorHAnsi" w:cstheme="minorBidi"/>
                <w:noProof/>
                <w:kern w:val="2"/>
                <w:sz w:val="22"/>
                <w14:ligatures w14:val="standardContextual"/>
              </w:rPr>
              <w:tab/>
            </w:r>
            <w:r w:rsidRPr="0028464F">
              <w:rPr>
                <w:rStyle w:val="Hyperlink"/>
                <w:noProof/>
                <w:lang w:val="fr-FR"/>
              </w:rPr>
              <w:t>Optimisation des architectures</w:t>
            </w:r>
            <w:r>
              <w:rPr>
                <w:noProof/>
                <w:webHidden/>
              </w:rPr>
              <w:tab/>
            </w:r>
            <w:r>
              <w:rPr>
                <w:noProof/>
                <w:webHidden/>
              </w:rPr>
              <w:fldChar w:fldCharType="begin"/>
            </w:r>
            <w:r>
              <w:rPr>
                <w:noProof/>
                <w:webHidden/>
              </w:rPr>
              <w:instrText xml:space="preserve"> PAGEREF _Toc215349737 \h </w:instrText>
            </w:r>
            <w:r>
              <w:rPr>
                <w:noProof/>
                <w:webHidden/>
              </w:rPr>
            </w:r>
            <w:r>
              <w:rPr>
                <w:noProof/>
                <w:webHidden/>
              </w:rPr>
              <w:fldChar w:fldCharType="separate"/>
            </w:r>
            <w:r>
              <w:rPr>
                <w:noProof/>
                <w:webHidden/>
              </w:rPr>
              <w:t>70</w:t>
            </w:r>
            <w:r>
              <w:rPr>
                <w:noProof/>
                <w:webHidden/>
              </w:rPr>
              <w:fldChar w:fldCharType="end"/>
            </w:r>
          </w:hyperlink>
        </w:p>
        <w:p w14:paraId="582BB607" w14:textId="164C45DB" w:rsidR="00F9229A" w:rsidRDefault="00F9229A">
          <w:pPr>
            <w:pStyle w:val="TOC3"/>
            <w:tabs>
              <w:tab w:val="left" w:pos="2013"/>
              <w:tab w:val="right" w:leader="dot" w:pos="8827"/>
            </w:tabs>
            <w:rPr>
              <w:rFonts w:asciiTheme="minorHAnsi" w:eastAsiaTheme="minorEastAsia" w:hAnsiTheme="minorHAnsi" w:cstheme="minorBidi"/>
              <w:noProof/>
              <w:kern w:val="2"/>
              <w:sz w:val="22"/>
              <w14:ligatures w14:val="standardContextual"/>
            </w:rPr>
          </w:pPr>
          <w:hyperlink w:anchor="_Toc215349738" w:history="1">
            <w:r w:rsidRPr="0028464F">
              <w:rPr>
                <w:rStyle w:val="Hyperlink"/>
                <w:noProof/>
                <w:lang w:val="fr-FR"/>
              </w:rPr>
              <w:t>V.3.3.</w:t>
            </w:r>
            <w:r>
              <w:rPr>
                <w:rFonts w:asciiTheme="minorHAnsi" w:eastAsiaTheme="minorEastAsia" w:hAnsiTheme="minorHAnsi" w:cstheme="minorBidi"/>
                <w:noProof/>
                <w:kern w:val="2"/>
                <w:sz w:val="22"/>
                <w14:ligatures w14:val="standardContextual"/>
              </w:rPr>
              <w:tab/>
            </w:r>
            <w:r w:rsidRPr="0028464F">
              <w:rPr>
                <w:rStyle w:val="Hyperlink"/>
                <w:noProof/>
                <w:lang w:val="fr-FR"/>
              </w:rPr>
              <w:t>Explicabilité des modèles</w:t>
            </w:r>
            <w:r>
              <w:rPr>
                <w:noProof/>
                <w:webHidden/>
              </w:rPr>
              <w:tab/>
            </w:r>
            <w:r>
              <w:rPr>
                <w:noProof/>
                <w:webHidden/>
              </w:rPr>
              <w:fldChar w:fldCharType="begin"/>
            </w:r>
            <w:r>
              <w:rPr>
                <w:noProof/>
                <w:webHidden/>
              </w:rPr>
              <w:instrText xml:space="preserve"> PAGEREF _Toc215349738 \h </w:instrText>
            </w:r>
            <w:r>
              <w:rPr>
                <w:noProof/>
                <w:webHidden/>
              </w:rPr>
            </w:r>
            <w:r>
              <w:rPr>
                <w:noProof/>
                <w:webHidden/>
              </w:rPr>
              <w:fldChar w:fldCharType="separate"/>
            </w:r>
            <w:r>
              <w:rPr>
                <w:noProof/>
                <w:webHidden/>
              </w:rPr>
              <w:t>70</w:t>
            </w:r>
            <w:r>
              <w:rPr>
                <w:noProof/>
                <w:webHidden/>
              </w:rPr>
              <w:fldChar w:fldCharType="end"/>
            </w:r>
          </w:hyperlink>
        </w:p>
        <w:p w14:paraId="1FF31338" w14:textId="4819D9B1" w:rsidR="00F9229A" w:rsidRDefault="00F9229A">
          <w:pPr>
            <w:pStyle w:val="TOC3"/>
            <w:tabs>
              <w:tab w:val="left" w:pos="2013"/>
              <w:tab w:val="right" w:leader="dot" w:pos="8827"/>
            </w:tabs>
            <w:rPr>
              <w:rFonts w:asciiTheme="minorHAnsi" w:eastAsiaTheme="minorEastAsia" w:hAnsiTheme="minorHAnsi" w:cstheme="minorBidi"/>
              <w:noProof/>
              <w:kern w:val="2"/>
              <w:sz w:val="22"/>
              <w14:ligatures w14:val="standardContextual"/>
            </w:rPr>
          </w:pPr>
          <w:hyperlink w:anchor="_Toc215349739" w:history="1">
            <w:r w:rsidRPr="0028464F">
              <w:rPr>
                <w:rStyle w:val="Hyperlink"/>
                <w:noProof/>
                <w:lang w:val="fr-FR"/>
              </w:rPr>
              <w:t>V.3.4.</w:t>
            </w:r>
            <w:r>
              <w:rPr>
                <w:rFonts w:asciiTheme="minorHAnsi" w:eastAsiaTheme="minorEastAsia" w:hAnsiTheme="minorHAnsi" w:cstheme="minorBidi"/>
                <w:noProof/>
                <w:kern w:val="2"/>
                <w:sz w:val="22"/>
                <w14:ligatures w14:val="standardContextual"/>
              </w:rPr>
              <w:tab/>
            </w:r>
            <w:r w:rsidRPr="0028464F">
              <w:rPr>
                <w:rStyle w:val="Hyperlink"/>
                <w:noProof/>
                <w:lang w:val="fr-FR"/>
              </w:rPr>
              <w:t>Validation croisée et transfert industriel</w:t>
            </w:r>
            <w:r>
              <w:rPr>
                <w:noProof/>
                <w:webHidden/>
              </w:rPr>
              <w:tab/>
            </w:r>
            <w:r>
              <w:rPr>
                <w:noProof/>
                <w:webHidden/>
              </w:rPr>
              <w:fldChar w:fldCharType="begin"/>
            </w:r>
            <w:r>
              <w:rPr>
                <w:noProof/>
                <w:webHidden/>
              </w:rPr>
              <w:instrText xml:space="preserve"> PAGEREF _Toc215349739 \h </w:instrText>
            </w:r>
            <w:r>
              <w:rPr>
                <w:noProof/>
                <w:webHidden/>
              </w:rPr>
            </w:r>
            <w:r>
              <w:rPr>
                <w:noProof/>
                <w:webHidden/>
              </w:rPr>
              <w:fldChar w:fldCharType="separate"/>
            </w:r>
            <w:r>
              <w:rPr>
                <w:noProof/>
                <w:webHidden/>
              </w:rPr>
              <w:t>70</w:t>
            </w:r>
            <w:r>
              <w:rPr>
                <w:noProof/>
                <w:webHidden/>
              </w:rPr>
              <w:fldChar w:fldCharType="end"/>
            </w:r>
          </w:hyperlink>
        </w:p>
        <w:p w14:paraId="4B351BAB" w14:textId="3B0002D9" w:rsidR="00F9229A" w:rsidRDefault="00F9229A">
          <w:pPr>
            <w:pStyle w:val="TOC1"/>
            <w:tabs>
              <w:tab w:val="right" w:leader="dot" w:pos="8827"/>
            </w:tabs>
            <w:rPr>
              <w:rFonts w:asciiTheme="minorHAnsi" w:eastAsiaTheme="minorEastAsia" w:hAnsiTheme="minorHAnsi" w:cstheme="minorBidi"/>
              <w:noProof/>
              <w:kern w:val="2"/>
              <w:sz w:val="22"/>
              <w14:ligatures w14:val="standardContextual"/>
            </w:rPr>
          </w:pPr>
          <w:hyperlink w:anchor="_Toc215349740" w:history="1">
            <w:r w:rsidRPr="0028464F">
              <w:rPr>
                <w:rStyle w:val="Hyperlink"/>
                <w:noProof/>
                <w:spacing w:val="5"/>
                <w:lang w:val="fr-FR"/>
              </w:rPr>
              <w:t>Conclusion générale</w:t>
            </w:r>
            <w:r>
              <w:rPr>
                <w:noProof/>
                <w:webHidden/>
              </w:rPr>
              <w:tab/>
            </w:r>
            <w:r>
              <w:rPr>
                <w:noProof/>
                <w:webHidden/>
              </w:rPr>
              <w:fldChar w:fldCharType="begin"/>
            </w:r>
            <w:r>
              <w:rPr>
                <w:noProof/>
                <w:webHidden/>
              </w:rPr>
              <w:instrText xml:space="preserve"> PAGEREF _Toc215349740 \h </w:instrText>
            </w:r>
            <w:r>
              <w:rPr>
                <w:noProof/>
                <w:webHidden/>
              </w:rPr>
            </w:r>
            <w:r>
              <w:rPr>
                <w:noProof/>
                <w:webHidden/>
              </w:rPr>
              <w:fldChar w:fldCharType="separate"/>
            </w:r>
            <w:r>
              <w:rPr>
                <w:noProof/>
                <w:webHidden/>
              </w:rPr>
              <w:t>71</w:t>
            </w:r>
            <w:r>
              <w:rPr>
                <w:noProof/>
                <w:webHidden/>
              </w:rPr>
              <w:fldChar w:fldCharType="end"/>
            </w:r>
          </w:hyperlink>
        </w:p>
        <w:p w14:paraId="4F733E2B" w14:textId="39ACCE62" w:rsidR="00F9229A" w:rsidRDefault="00F9229A">
          <w:pPr>
            <w:pStyle w:val="TOC1"/>
            <w:tabs>
              <w:tab w:val="right" w:leader="dot" w:pos="8827"/>
            </w:tabs>
            <w:rPr>
              <w:rFonts w:asciiTheme="minorHAnsi" w:eastAsiaTheme="minorEastAsia" w:hAnsiTheme="minorHAnsi" w:cstheme="minorBidi"/>
              <w:noProof/>
              <w:kern w:val="2"/>
              <w:sz w:val="22"/>
              <w14:ligatures w14:val="standardContextual"/>
            </w:rPr>
          </w:pPr>
          <w:hyperlink w:anchor="_Toc215349741" w:history="1">
            <w:r w:rsidRPr="0028464F">
              <w:rPr>
                <w:rStyle w:val="Hyperlink"/>
                <w:noProof/>
                <w:lang w:val="fr-FR"/>
              </w:rPr>
              <w:t>References</w:t>
            </w:r>
            <w:r>
              <w:rPr>
                <w:noProof/>
                <w:webHidden/>
              </w:rPr>
              <w:tab/>
            </w:r>
            <w:r>
              <w:rPr>
                <w:noProof/>
                <w:webHidden/>
              </w:rPr>
              <w:fldChar w:fldCharType="begin"/>
            </w:r>
            <w:r>
              <w:rPr>
                <w:noProof/>
                <w:webHidden/>
              </w:rPr>
              <w:instrText xml:space="preserve"> PAGEREF _Toc215349741 \h </w:instrText>
            </w:r>
            <w:r>
              <w:rPr>
                <w:noProof/>
                <w:webHidden/>
              </w:rPr>
            </w:r>
            <w:r>
              <w:rPr>
                <w:noProof/>
                <w:webHidden/>
              </w:rPr>
              <w:fldChar w:fldCharType="separate"/>
            </w:r>
            <w:r>
              <w:rPr>
                <w:noProof/>
                <w:webHidden/>
              </w:rPr>
              <w:t>73</w:t>
            </w:r>
            <w:r>
              <w:rPr>
                <w:noProof/>
                <w:webHidden/>
              </w:rPr>
              <w:fldChar w:fldCharType="end"/>
            </w:r>
          </w:hyperlink>
        </w:p>
        <w:p w14:paraId="5691EAAB" w14:textId="1324E9AA" w:rsidR="00F9229A" w:rsidRDefault="00F9229A">
          <w:r>
            <w:rPr>
              <w:b/>
              <w:bCs/>
              <w:noProof/>
            </w:rPr>
            <w:fldChar w:fldCharType="end"/>
          </w:r>
        </w:p>
      </w:sdtContent>
    </w:sdt>
    <w:p w14:paraId="08DC9457" w14:textId="4F133FAE" w:rsidR="00F9229A" w:rsidRDefault="00F9229A">
      <w:pPr>
        <w:spacing w:after="0" w:line="240" w:lineRule="auto"/>
        <w:ind w:firstLine="0"/>
        <w:jc w:val="left"/>
        <w:rPr>
          <w:lang w:val="fr-FR"/>
        </w:rPr>
      </w:pPr>
      <w:r>
        <w:rPr>
          <w:lang w:val="fr-FR"/>
        </w:rPr>
        <w:br w:type="page"/>
      </w:r>
    </w:p>
    <w:p w14:paraId="4F240DB0" w14:textId="16A5B266" w:rsidR="00F9229A" w:rsidRDefault="00F9229A" w:rsidP="00F9229A">
      <w:pPr>
        <w:pStyle w:val="Heading1"/>
        <w:ind w:firstLine="0"/>
        <w:rPr>
          <w:lang w:val="fr-FR"/>
        </w:rPr>
      </w:pPr>
      <w:bookmarkStart w:id="8" w:name="_Toc215349553"/>
      <w:r>
        <w:rPr>
          <w:lang w:val="fr-FR"/>
        </w:rPr>
        <w:lastRenderedPageBreak/>
        <w:t>avant-propos</w:t>
      </w:r>
      <w:bookmarkEnd w:id="8"/>
    </w:p>
    <w:p w14:paraId="28181A02" w14:textId="77777777" w:rsidR="00F9229A" w:rsidRPr="00F9229A" w:rsidRDefault="00F9229A" w:rsidP="00F9229A">
      <w:pPr>
        <w:rPr>
          <w:lang w:val="fr-FR"/>
        </w:rPr>
      </w:pPr>
      <w:r w:rsidRPr="00F9229A">
        <w:rPr>
          <w:lang w:val="fr-FR"/>
        </w:rPr>
        <w:t xml:space="preserve">Le présent mémoire est le fruit d’un travail de recherche et de développement mené dans le cadre de ma formation et de mon parcours professionnel au sein de KCC </w:t>
      </w:r>
      <w:proofErr w:type="spellStart"/>
      <w:r w:rsidRPr="00F9229A">
        <w:rPr>
          <w:lang w:val="fr-FR"/>
        </w:rPr>
        <w:t>Luilu</w:t>
      </w:r>
      <w:proofErr w:type="spellEnd"/>
      <w:r w:rsidRPr="00F9229A">
        <w:rPr>
          <w:lang w:val="fr-FR"/>
        </w:rPr>
        <w:t>. Il s’inscrit dans une démarche scientifique et technique visant à répondre à une problématique industrielle concrète : la fiabilité et la disponibilité des pompes de la section Neutralisation. La maintenance prédictive, au cœur de ce projet, représente une avancée majeure dans la gestion des équipements critiques, en permettant d’anticiper les défaillances et d’optimiser les interventions.</w:t>
      </w:r>
    </w:p>
    <w:p w14:paraId="3FAA793F" w14:textId="77777777" w:rsidR="00F9229A" w:rsidRPr="00F9229A" w:rsidRDefault="00F9229A" w:rsidP="00F9229A">
      <w:pPr>
        <w:rPr>
          <w:lang w:val="fr-FR"/>
        </w:rPr>
      </w:pPr>
      <w:r w:rsidRPr="00F9229A">
        <w:rPr>
          <w:lang w:val="fr-FR"/>
        </w:rPr>
        <w:t>Ce travail n’est pas seulement une étude académique ; il reflète également une volonté de contribuer à l’amélioration des pratiques industrielles dans un environnement où les contraintes opérationnelles sont particulièrement sévères. L’intégration du Big Data et de l’intelligence artificielle dans les stratégies de maintenance constitue une opportunité unique de transformer les données en décisions, et les prédictions en actions concrètes. C’est dans cette perspective que ce mémoire a été conçu, en alliant rigueur scientifique, pertinence pratique et innovation technologique.</w:t>
      </w:r>
    </w:p>
    <w:p w14:paraId="07531447" w14:textId="09FA3A69" w:rsidR="00F9229A" w:rsidRDefault="00F9229A" w:rsidP="00F9229A">
      <w:pPr>
        <w:rPr>
          <w:lang w:val="fr-FR"/>
        </w:rPr>
      </w:pPr>
      <w:r w:rsidRPr="00F9229A">
        <w:rPr>
          <w:lang w:val="fr-FR"/>
        </w:rPr>
        <w:t>La réalisation de ce projet a été rendue possible grâce à l’encadrement académique reçu, aux ressources documentaires mobilisées, ainsi qu’à l’expérience acquise sur le terrain. Elle traduit une démarche d’apprentissage multidisciplinaire, combinant instrumentation, électronique, science des données et intelligence artificielle. Elle témoigne également d’un engagement personnel à valoriser mes compétences et à contribuer à la transformation numérique de l’industrie minière et manufacturière.</w:t>
      </w:r>
    </w:p>
    <w:p w14:paraId="049B89AE" w14:textId="2027F3E7" w:rsidR="00F9229A" w:rsidRDefault="00F9229A" w:rsidP="00F9229A">
      <w:pPr>
        <w:rPr>
          <w:lang w:val="fr-FR"/>
        </w:rPr>
      </w:pPr>
      <w:r w:rsidRPr="00F9229A">
        <w:rPr>
          <w:lang w:val="fr-FR"/>
        </w:rPr>
        <w:t>Cet avant-propos marque ainsi l’ouverture de ce mémoire, qui se veut à la fois une contribution scientifique et une réponse pragmatique aux défis industriels contemporains. Il est destiné à tous ceux qui s’intéressent à la fiabilité des systèmes, à l’innovation technologique et à l’application de l’intelligence artificielle dans le domaine de la maintenance prédictive.</w:t>
      </w:r>
    </w:p>
    <w:p w14:paraId="0CA9C5C5" w14:textId="77777777" w:rsidR="00F9229A" w:rsidRDefault="00F9229A" w:rsidP="00F9229A">
      <w:pPr>
        <w:rPr>
          <w:lang w:val="fr-FR"/>
        </w:rPr>
      </w:pPr>
    </w:p>
    <w:p w14:paraId="077341FD" w14:textId="77777777" w:rsidR="00F9229A" w:rsidRDefault="00F9229A" w:rsidP="00F9229A">
      <w:pPr>
        <w:rPr>
          <w:lang w:val="fr-FR"/>
        </w:rPr>
      </w:pPr>
    </w:p>
    <w:p w14:paraId="6D9BAFC7" w14:textId="77777777" w:rsidR="00F9229A" w:rsidRDefault="00F9229A" w:rsidP="00F9229A">
      <w:pPr>
        <w:rPr>
          <w:lang w:val="fr-FR"/>
        </w:rPr>
      </w:pPr>
    </w:p>
    <w:p w14:paraId="7C735783" w14:textId="77777777" w:rsidR="00F9229A" w:rsidRPr="00F9229A" w:rsidRDefault="00F9229A" w:rsidP="00F9229A">
      <w:pPr>
        <w:rPr>
          <w:lang w:val="fr-FR"/>
        </w:rPr>
      </w:pPr>
    </w:p>
    <w:p w14:paraId="721A4E4E" w14:textId="77777777" w:rsidR="00F9229A" w:rsidRDefault="00F9229A" w:rsidP="00F9229A">
      <w:pPr>
        <w:pStyle w:val="Heading1"/>
        <w:numPr>
          <w:ilvl w:val="0"/>
          <w:numId w:val="78"/>
        </w:numPr>
        <w:ind w:left="284"/>
        <w:rPr>
          <w:lang w:val="fr-FR"/>
        </w:rPr>
        <w:sectPr w:rsidR="00F9229A" w:rsidSect="00F9229A">
          <w:headerReference w:type="default" r:id="rId18"/>
          <w:pgSz w:w="12240" w:h="15840"/>
          <w:pgMar w:top="1985" w:right="1418" w:bottom="1418" w:left="1985" w:header="720" w:footer="720" w:gutter="0"/>
          <w:pgNumType w:fmt="upperRoman" w:start="1"/>
          <w:cols w:space="720"/>
          <w:docGrid w:linePitch="360"/>
        </w:sectPr>
      </w:pPr>
    </w:p>
    <w:p w14:paraId="0053F44D" w14:textId="11758D0A" w:rsidR="00F264E6" w:rsidRPr="00F264E6" w:rsidRDefault="00F264E6" w:rsidP="00F9229A">
      <w:pPr>
        <w:pStyle w:val="Heading1"/>
        <w:numPr>
          <w:ilvl w:val="0"/>
          <w:numId w:val="78"/>
        </w:numPr>
        <w:ind w:left="284"/>
        <w:rPr>
          <w:lang w:val="fr-FR"/>
        </w:rPr>
      </w:pPr>
      <w:bookmarkStart w:id="9" w:name="_Toc215349554"/>
      <w:r w:rsidRPr="00F264E6">
        <w:rPr>
          <w:lang w:val="fr-FR"/>
        </w:rPr>
        <w:lastRenderedPageBreak/>
        <w:t>Introduction générale</w:t>
      </w:r>
      <w:bookmarkEnd w:id="9"/>
    </w:p>
    <w:p w14:paraId="2FCFE559" w14:textId="326237F0" w:rsidR="00F264E6" w:rsidRPr="00F264E6" w:rsidRDefault="00F264E6" w:rsidP="001E3B97">
      <w:pPr>
        <w:pStyle w:val="Heading2"/>
        <w:numPr>
          <w:ilvl w:val="1"/>
          <w:numId w:val="78"/>
        </w:numPr>
        <w:rPr>
          <w:lang w:val="fr-FR"/>
        </w:rPr>
      </w:pPr>
      <w:bookmarkStart w:id="10" w:name="_Toc215349555"/>
      <w:r w:rsidRPr="00F264E6">
        <w:rPr>
          <w:lang w:val="fr-FR"/>
        </w:rPr>
        <w:t>Contexte et justification du sujet</w:t>
      </w:r>
      <w:bookmarkEnd w:id="10"/>
    </w:p>
    <w:p w14:paraId="559E43BA" w14:textId="77777777" w:rsidR="00F264E6" w:rsidRPr="00F264E6" w:rsidRDefault="00F264E6" w:rsidP="001E3B97">
      <w:pPr>
        <w:rPr>
          <w:lang w:val="fr-FR"/>
        </w:rPr>
      </w:pPr>
      <w:r w:rsidRPr="00F264E6">
        <w:rPr>
          <w:lang w:val="fr-FR"/>
        </w:rPr>
        <w:t>Dans le paysage industriel contemporain, la fiabilité des équipements de production constitue un pilier fondamental de la performance opérationnelle et de la compétitivité. Parmi ces équipements, les pompes industrielles occupent une place centrale, assurant le transport de fluides, la gestion des eaux ou l’acheminement de réactifs chimiques. Leur défaillance inopinée peut entraîner des arrêts de production coûteux, des pertes financières significatives, des risques pour la sécurité du personnel et des impacts environnementaux majeurs. Les stratégies de maintenance traditionnelles, qu’elles soient correctives ou préventives, se révèlent souvent limitées, car elles ne permettent ni d’anticiper efficacement les défaillances ni d’optimiser les ressources.</w:t>
      </w:r>
    </w:p>
    <w:p w14:paraId="339907DE" w14:textId="77777777" w:rsidR="00F264E6" w:rsidRPr="00F264E6" w:rsidRDefault="00F264E6" w:rsidP="001E3B97">
      <w:pPr>
        <w:rPr>
          <w:lang w:val="fr-FR"/>
        </w:rPr>
      </w:pPr>
      <w:r w:rsidRPr="00F264E6">
        <w:rPr>
          <w:lang w:val="fr-FR"/>
        </w:rPr>
        <w:t xml:space="preserve">L’avènement du Big Data et les avancées en intelligence artificielle ouvrent la voie à une transformation profonde des pratiques de maintenance. La maintenance prédictive, en particulier, repose sur l’analyse en temps réel des données issues des capteurs et des systèmes de supervision, afin d’anticiper les défaillances et de déclencher des interventions ciblées. Cette approche proactive maximise la disponibilité des équipements tout en réduisant les coûts opérationnels. Le présent travail s’inscrit dans cette dynamique d’innovation, en se focalisant sur le développement d’un système de surveillance prédictive appliqué aux pompes de la section Neutralisation de KCC </w:t>
      </w:r>
      <w:proofErr w:type="spellStart"/>
      <w:r w:rsidRPr="00F264E6">
        <w:rPr>
          <w:lang w:val="fr-FR"/>
        </w:rPr>
        <w:t>Luilu</w:t>
      </w:r>
      <w:proofErr w:type="spellEnd"/>
      <w:r w:rsidRPr="00F264E6">
        <w:rPr>
          <w:lang w:val="fr-FR"/>
        </w:rPr>
        <w:t>, un site où la criticité de ces équipements est avérée.</w:t>
      </w:r>
    </w:p>
    <w:p w14:paraId="10CFAC90" w14:textId="77777777" w:rsidR="00F264E6" w:rsidRPr="00F264E6" w:rsidRDefault="00F264E6" w:rsidP="001E3B97">
      <w:pPr>
        <w:pStyle w:val="Heading2"/>
        <w:numPr>
          <w:ilvl w:val="1"/>
          <w:numId w:val="78"/>
        </w:numPr>
        <w:rPr>
          <w:lang w:val="fr-FR"/>
        </w:rPr>
      </w:pPr>
      <w:bookmarkStart w:id="11" w:name="_Toc215349556"/>
      <w:r w:rsidRPr="00F264E6">
        <w:rPr>
          <w:lang w:val="fr-FR"/>
        </w:rPr>
        <w:t>Problématique</w:t>
      </w:r>
      <w:bookmarkEnd w:id="11"/>
    </w:p>
    <w:p w14:paraId="0A1BCCC9" w14:textId="77777777" w:rsidR="00F264E6" w:rsidRDefault="00F264E6" w:rsidP="001E3B97">
      <w:pPr>
        <w:rPr>
          <w:lang w:val="fr-FR"/>
        </w:rPr>
      </w:pPr>
      <w:r w:rsidRPr="00F264E6">
        <w:rPr>
          <w:lang w:val="fr-FR"/>
        </w:rPr>
        <w:t xml:space="preserve">Malgré leur importance stratégique, les pompes industrielles de la section Neutralisation de KCC </w:t>
      </w:r>
      <w:proofErr w:type="spellStart"/>
      <w:r w:rsidRPr="00F264E6">
        <w:rPr>
          <w:lang w:val="fr-FR"/>
        </w:rPr>
        <w:t>Luilu</w:t>
      </w:r>
      <w:proofErr w:type="spellEnd"/>
      <w:r w:rsidRPr="00F264E6">
        <w:rPr>
          <w:lang w:val="fr-FR"/>
        </w:rPr>
        <w:t xml:space="preserve"> sont fréquemment confrontées à des arrêts imprévus dus à des défaillances mécaniques, hydrauliques ou électriques. Ces interruptions entraînent non seulement des pertes de production substantielles, mais aussi des surcoûts liés aux réparations d’urgence et à la mobilisation rapide de ressources. L’absence d’un système d’alerte précoce efficace limite la capacité à identifier les signaux faibles annonciateurs de dégradation, rendant difficile la planification proactive des opérations de maintenance. La question centrale est donc la suivante : comment exploiter la richesse des mégadonnées générées par ces équipements pour développer un modèle mathématique robuste, capable de prédire l’occurrence des défaillances et d’optimiser la disponibilité des pompes dans un environnement industriel contraignant tel que KCC </w:t>
      </w:r>
      <w:proofErr w:type="spellStart"/>
      <w:r w:rsidRPr="00F264E6">
        <w:rPr>
          <w:lang w:val="fr-FR"/>
        </w:rPr>
        <w:t>Luilu</w:t>
      </w:r>
      <w:proofErr w:type="spellEnd"/>
      <w:r w:rsidRPr="00F264E6">
        <w:rPr>
          <w:lang w:val="fr-FR"/>
        </w:rPr>
        <w:t xml:space="preserve"> ?</w:t>
      </w:r>
    </w:p>
    <w:p w14:paraId="00679985" w14:textId="77777777" w:rsidR="001E3B97" w:rsidRPr="00F264E6" w:rsidRDefault="001E3B97" w:rsidP="001E3B97">
      <w:pPr>
        <w:rPr>
          <w:lang w:val="fr-FR"/>
        </w:rPr>
      </w:pPr>
    </w:p>
    <w:p w14:paraId="678BDE89" w14:textId="77777777" w:rsidR="00F264E6" w:rsidRPr="00F264E6" w:rsidRDefault="00F264E6" w:rsidP="001E3B97">
      <w:pPr>
        <w:pStyle w:val="Heading2"/>
        <w:numPr>
          <w:ilvl w:val="1"/>
          <w:numId w:val="78"/>
        </w:numPr>
        <w:rPr>
          <w:lang w:val="fr-FR"/>
        </w:rPr>
      </w:pPr>
      <w:bookmarkStart w:id="12" w:name="_Toc215349557"/>
      <w:r w:rsidRPr="00F264E6">
        <w:rPr>
          <w:lang w:val="fr-FR"/>
        </w:rPr>
        <w:lastRenderedPageBreak/>
        <w:t>Hypothèse</w:t>
      </w:r>
      <w:bookmarkEnd w:id="12"/>
    </w:p>
    <w:p w14:paraId="7BE50B5A" w14:textId="77777777" w:rsidR="00F264E6" w:rsidRPr="00F264E6" w:rsidRDefault="00F264E6" w:rsidP="001E3B97">
      <w:pPr>
        <w:rPr>
          <w:lang w:val="fr-FR"/>
        </w:rPr>
      </w:pPr>
      <w:r w:rsidRPr="00F264E6">
        <w:rPr>
          <w:lang w:val="fr-FR"/>
        </w:rPr>
        <w:t xml:space="preserve">Nous posons l’hypothèse que l’intégration et l’analyse avancée des mégadonnées collectées à partir des pompes industrielles, combinées à l’élaboration et à l’application d’un modèle mathématique basé sur des algorithmes d’intelligence artificielle, permettront d’anticiper avec une précision significative les défaillances de ces équipements. Un tel système prédictif devrait améliorer substantiellement la disponibilité opérationnelle des pompes et optimiser les stratégies de maintenance au sein de la section Neutralisation de KCC </w:t>
      </w:r>
      <w:proofErr w:type="spellStart"/>
      <w:r w:rsidRPr="00F264E6">
        <w:rPr>
          <w:lang w:val="fr-FR"/>
        </w:rPr>
        <w:t>Luilu</w:t>
      </w:r>
      <w:proofErr w:type="spellEnd"/>
      <w:r w:rsidRPr="00F264E6">
        <w:rPr>
          <w:lang w:val="fr-FR"/>
        </w:rPr>
        <w:t>.</w:t>
      </w:r>
    </w:p>
    <w:p w14:paraId="1CF176E1" w14:textId="77777777" w:rsidR="00F264E6" w:rsidRPr="00F264E6" w:rsidRDefault="00F264E6" w:rsidP="001E3B97">
      <w:pPr>
        <w:pStyle w:val="Heading2"/>
        <w:numPr>
          <w:ilvl w:val="1"/>
          <w:numId w:val="78"/>
        </w:numPr>
        <w:rPr>
          <w:lang w:val="fr-FR"/>
        </w:rPr>
      </w:pPr>
      <w:bookmarkStart w:id="13" w:name="_Toc215349558"/>
      <w:r w:rsidRPr="00F264E6">
        <w:rPr>
          <w:lang w:val="fr-FR"/>
        </w:rPr>
        <w:t>Objectifs du travail</w:t>
      </w:r>
      <w:bookmarkEnd w:id="13"/>
    </w:p>
    <w:p w14:paraId="766A60E3" w14:textId="1FE2CB13" w:rsidR="00F264E6" w:rsidRDefault="00F264E6" w:rsidP="001E3B97">
      <w:r w:rsidRPr="00F264E6">
        <w:rPr>
          <w:lang w:val="fr-FR"/>
        </w:rPr>
        <w:t xml:space="preserve">L’objectif principal de cette étude est de concevoir et de développer un système de surveillance prédictive des défaillances des pompes industrielles, en s’appuyant sur l’analyse des mégadonnées et sur l’élaboration d’un modèle mathématique prédictif. </w:t>
      </w:r>
      <w:r>
        <w:t>Plus</w:t>
      </w:r>
      <w:r w:rsidR="001E3B97">
        <w:t xml:space="preserve"> </w:t>
      </w:r>
      <w:proofErr w:type="spellStart"/>
      <w:r>
        <w:t>spécifiquement</w:t>
      </w:r>
      <w:proofErr w:type="spellEnd"/>
      <w:r>
        <w:t xml:space="preserve">, il </w:t>
      </w:r>
      <w:proofErr w:type="spellStart"/>
      <w:r>
        <w:t>s’agit</w:t>
      </w:r>
      <w:proofErr w:type="spellEnd"/>
      <w:r>
        <w:t xml:space="preserve"> </w:t>
      </w:r>
      <w:r w:rsidR="001E3B97">
        <w:t>de:</w:t>
      </w:r>
    </w:p>
    <w:p w14:paraId="65024FF6" w14:textId="77777777" w:rsidR="001E3B97" w:rsidRDefault="00F264E6" w:rsidP="001E3B97">
      <w:pPr>
        <w:pStyle w:val="ListParagraph"/>
        <w:numPr>
          <w:ilvl w:val="0"/>
          <w:numId w:val="81"/>
        </w:numPr>
        <w:spacing w:before="100" w:beforeAutospacing="1" w:after="100" w:afterAutospacing="1" w:line="360" w:lineRule="auto"/>
        <w:rPr>
          <w:lang w:val="fr-FR"/>
        </w:rPr>
      </w:pPr>
      <w:r w:rsidRPr="001E3B97">
        <w:rPr>
          <w:lang w:val="fr-FR"/>
        </w:rPr>
        <w:t>Identifier et caractériser les principaux modes de défaillance des pompes ;</w:t>
      </w:r>
    </w:p>
    <w:p w14:paraId="40CC61FA" w14:textId="77777777" w:rsidR="001E3B97" w:rsidRDefault="00F264E6" w:rsidP="001E3B97">
      <w:pPr>
        <w:pStyle w:val="ListParagraph"/>
        <w:numPr>
          <w:ilvl w:val="0"/>
          <w:numId w:val="81"/>
        </w:numPr>
        <w:spacing w:before="100" w:beforeAutospacing="1" w:after="100" w:afterAutospacing="1" w:line="360" w:lineRule="auto"/>
        <w:rPr>
          <w:lang w:val="fr-FR"/>
        </w:rPr>
      </w:pPr>
      <w:r w:rsidRPr="001E3B97">
        <w:rPr>
          <w:lang w:val="fr-FR"/>
        </w:rPr>
        <w:t>Mettre en place une architecture de collecte et de gestion des données pertinentes</w:t>
      </w:r>
    </w:p>
    <w:p w14:paraId="1923A0B6" w14:textId="77777777" w:rsidR="001E3B97" w:rsidRDefault="00F264E6" w:rsidP="001E3B97">
      <w:pPr>
        <w:pStyle w:val="ListParagraph"/>
        <w:numPr>
          <w:ilvl w:val="0"/>
          <w:numId w:val="81"/>
        </w:numPr>
        <w:spacing w:before="100" w:beforeAutospacing="1" w:after="100" w:afterAutospacing="1" w:line="360" w:lineRule="auto"/>
        <w:rPr>
          <w:lang w:val="fr-FR"/>
        </w:rPr>
      </w:pPr>
      <w:r w:rsidRPr="001E3B97">
        <w:rPr>
          <w:lang w:val="fr-FR"/>
        </w:rPr>
        <w:t xml:space="preserve">Sélectionner et adapter des algorithmes de machine </w:t>
      </w:r>
      <w:proofErr w:type="spellStart"/>
      <w:r w:rsidRPr="001E3B97">
        <w:rPr>
          <w:lang w:val="fr-FR"/>
        </w:rPr>
        <w:t>learning</w:t>
      </w:r>
      <w:proofErr w:type="spellEnd"/>
      <w:r w:rsidRPr="001E3B97">
        <w:rPr>
          <w:lang w:val="fr-FR"/>
        </w:rPr>
        <w:t xml:space="preserve"> pour la prédiction des défaillances ;</w:t>
      </w:r>
    </w:p>
    <w:p w14:paraId="289EC4E7" w14:textId="77777777" w:rsidR="001E3B97" w:rsidRDefault="00F264E6" w:rsidP="001E3B97">
      <w:pPr>
        <w:pStyle w:val="ListParagraph"/>
        <w:numPr>
          <w:ilvl w:val="0"/>
          <w:numId w:val="81"/>
        </w:numPr>
        <w:spacing w:before="100" w:beforeAutospacing="1" w:after="100" w:afterAutospacing="1" w:line="360" w:lineRule="auto"/>
        <w:rPr>
          <w:lang w:val="fr-FR"/>
        </w:rPr>
      </w:pPr>
      <w:r w:rsidRPr="001E3B97">
        <w:rPr>
          <w:lang w:val="fr-FR"/>
        </w:rPr>
        <w:t>Développer un modèle mathématique capable d’estimer la probabilité de défaillance et la durée de vie résiduelle des pompes ;</w:t>
      </w:r>
    </w:p>
    <w:p w14:paraId="2ABB57C4" w14:textId="3D8B6B43" w:rsidR="00F264E6" w:rsidRPr="001E3B97" w:rsidRDefault="00F264E6" w:rsidP="001E3B97">
      <w:pPr>
        <w:pStyle w:val="ListParagraph"/>
        <w:numPr>
          <w:ilvl w:val="0"/>
          <w:numId w:val="81"/>
        </w:numPr>
        <w:spacing w:before="100" w:beforeAutospacing="1" w:after="100" w:afterAutospacing="1" w:line="360" w:lineRule="auto"/>
        <w:rPr>
          <w:lang w:val="fr-FR"/>
        </w:rPr>
      </w:pPr>
      <w:r w:rsidRPr="001E3B97">
        <w:rPr>
          <w:lang w:val="fr-FR"/>
        </w:rPr>
        <w:t xml:space="preserve">Évaluer la performance du système développé sur le cas concret des pompes de la section Neutralisation de KCC </w:t>
      </w:r>
      <w:proofErr w:type="spellStart"/>
      <w:r w:rsidRPr="001E3B97">
        <w:rPr>
          <w:lang w:val="fr-FR"/>
        </w:rPr>
        <w:t>Luilu</w:t>
      </w:r>
      <w:proofErr w:type="spellEnd"/>
      <w:r w:rsidRPr="001E3B97">
        <w:rPr>
          <w:lang w:val="fr-FR"/>
        </w:rPr>
        <w:t>.</w:t>
      </w:r>
    </w:p>
    <w:p w14:paraId="7022BE29" w14:textId="77777777" w:rsidR="00F264E6" w:rsidRPr="00F264E6" w:rsidRDefault="00F264E6" w:rsidP="001E3B97">
      <w:pPr>
        <w:pStyle w:val="Heading2"/>
        <w:numPr>
          <w:ilvl w:val="1"/>
          <w:numId w:val="78"/>
        </w:numPr>
        <w:rPr>
          <w:lang w:val="fr-FR"/>
        </w:rPr>
      </w:pPr>
      <w:bookmarkStart w:id="14" w:name="_Toc215349559"/>
      <w:r w:rsidRPr="00F264E6">
        <w:rPr>
          <w:lang w:val="fr-FR"/>
        </w:rPr>
        <w:t>Choix et intérêts du sujet</w:t>
      </w:r>
      <w:bookmarkEnd w:id="14"/>
    </w:p>
    <w:p w14:paraId="7FE6216D" w14:textId="77777777" w:rsidR="00F264E6" w:rsidRPr="00F264E6" w:rsidRDefault="00F264E6" w:rsidP="001E3B97">
      <w:pPr>
        <w:rPr>
          <w:lang w:val="fr-FR"/>
        </w:rPr>
      </w:pPr>
      <w:r w:rsidRPr="00F264E6">
        <w:rPr>
          <w:lang w:val="fr-FR"/>
        </w:rPr>
        <w:t xml:space="preserve">Le choix de ce sujet se justifie par son </w:t>
      </w:r>
      <w:r w:rsidRPr="00F264E6">
        <w:rPr>
          <w:rStyle w:val="Strong"/>
          <w:lang w:val="fr-FR"/>
        </w:rPr>
        <w:t>pertinence industrielle et scientifique</w:t>
      </w:r>
      <w:r w:rsidRPr="00F264E6">
        <w:rPr>
          <w:lang w:val="fr-FR"/>
        </w:rPr>
        <w:t>. Sur le plan opérationnel, il répond à un besoin concret de réduction des coûts de maintenance, de minimisation des arrêts imprévus et d’amélioration de la sécurité des installations. Sur le plan scientifique, il constitue un défi technologique majeur : exploiter des volumes massifs de données hétérogènes, développer des modèles mathématiques robustes et intégrer des algorithmes d’intelligence artificielle capables de détecter des anomalies complexes. Ce travail valorise également nos compétences d’instrumentiste et d’électronicien, en les combinant avec des savoir-faire en science des données et en intelligence artificielle, contribuant ainsi à la transformation numérique de l’industrie dans le cadre de l’Industrie 4.0.</w:t>
      </w:r>
    </w:p>
    <w:p w14:paraId="3A9D6096" w14:textId="77777777" w:rsidR="00F264E6" w:rsidRPr="00F264E6" w:rsidRDefault="00F264E6" w:rsidP="001E3B97">
      <w:pPr>
        <w:pStyle w:val="Heading2"/>
        <w:numPr>
          <w:ilvl w:val="1"/>
          <w:numId w:val="78"/>
        </w:numPr>
        <w:rPr>
          <w:lang w:val="fr-FR"/>
        </w:rPr>
      </w:pPr>
      <w:bookmarkStart w:id="15" w:name="_Toc215349560"/>
      <w:r w:rsidRPr="00F264E6">
        <w:rPr>
          <w:lang w:val="fr-FR"/>
        </w:rPr>
        <w:lastRenderedPageBreak/>
        <w:t>Subdivision du travail</w:t>
      </w:r>
      <w:bookmarkEnd w:id="15"/>
    </w:p>
    <w:p w14:paraId="428F3C6C" w14:textId="77777777" w:rsidR="00F264E6" w:rsidRPr="00F264E6" w:rsidRDefault="00F264E6" w:rsidP="001E3B97">
      <w:pPr>
        <w:rPr>
          <w:lang w:val="fr-FR"/>
        </w:rPr>
      </w:pPr>
      <w:r w:rsidRPr="00F264E6">
        <w:rPr>
          <w:lang w:val="fr-FR"/>
        </w:rPr>
        <w:t>Le mémoire est structuré en plusieurs chapitres, chacun abordant un aspect clé de la problématique :</w:t>
      </w:r>
    </w:p>
    <w:p w14:paraId="5DA43C07" w14:textId="77777777" w:rsidR="001E3B97" w:rsidRDefault="00F264E6" w:rsidP="001E3B97">
      <w:pPr>
        <w:pStyle w:val="ListParagraph"/>
        <w:numPr>
          <w:ilvl w:val="0"/>
          <w:numId w:val="82"/>
        </w:numPr>
        <w:spacing w:before="100" w:beforeAutospacing="1" w:after="100" w:afterAutospacing="1" w:line="360" w:lineRule="auto"/>
        <w:jc w:val="left"/>
        <w:rPr>
          <w:lang w:val="fr-FR"/>
        </w:rPr>
      </w:pPr>
      <w:r w:rsidRPr="001E3B97">
        <w:rPr>
          <w:lang w:val="fr-FR"/>
        </w:rPr>
        <w:t xml:space="preserve">Le </w:t>
      </w:r>
      <w:r w:rsidRPr="001E3B97">
        <w:rPr>
          <w:rStyle w:val="Strong"/>
          <w:lang w:val="fr-FR"/>
        </w:rPr>
        <w:t>Chapitre I</w:t>
      </w:r>
      <w:r w:rsidRPr="001E3B97">
        <w:rPr>
          <w:lang w:val="fr-FR"/>
        </w:rPr>
        <w:t xml:space="preserve"> présente les fondements théoriques relatifs aux pompes industrielles et aux stratégies de maintenance.</w:t>
      </w:r>
    </w:p>
    <w:p w14:paraId="052E6632" w14:textId="77777777" w:rsidR="001E3B97" w:rsidRDefault="00F264E6" w:rsidP="001E3B97">
      <w:pPr>
        <w:pStyle w:val="ListParagraph"/>
        <w:numPr>
          <w:ilvl w:val="0"/>
          <w:numId w:val="82"/>
        </w:numPr>
        <w:spacing w:before="100" w:beforeAutospacing="1" w:after="100" w:afterAutospacing="1" w:line="360" w:lineRule="auto"/>
        <w:jc w:val="left"/>
        <w:rPr>
          <w:lang w:val="fr-FR"/>
        </w:rPr>
      </w:pPr>
      <w:r w:rsidRPr="001E3B97">
        <w:rPr>
          <w:lang w:val="fr-FR"/>
        </w:rPr>
        <w:t xml:space="preserve">Le </w:t>
      </w:r>
      <w:r w:rsidRPr="001E3B97">
        <w:rPr>
          <w:rStyle w:val="Strong"/>
          <w:lang w:val="fr-FR"/>
        </w:rPr>
        <w:t>Chapitre II</w:t>
      </w:r>
      <w:r w:rsidRPr="001E3B97">
        <w:rPr>
          <w:lang w:val="fr-FR"/>
        </w:rPr>
        <w:t xml:space="preserve"> explore les concepts de Big Data et d’intelligence artificielle appliqués à la maintenance prédictive.</w:t>
      </w:r>
    </w:p>
    <w:p w14:paraId="2BA7876A" w14:textId="25EA685C" w:rsidR="001E3B97" w:rsidRPr="001E3B97" w:rsidRDefault="00F264E6" w:rsidP="001E3B97">
      <w:pPr>
        <w:pStyle w:val="ListParagraph"/>
        <w:numPr>
          <w:ilvl w:val="0"/>
          <w:numId w:val="82"/>
        </w:numPr>
        <w:spacing w:before="100" w:beforeAutospacing="1" w:after="100" w:afterAutospacing="1" w:line="360" w:lineRule="auto"/>
        <w:jc w:val="left"/>
        <w:rPr>
          <w:lang w:val="fr-FR"/>
        </w:rPr>
      </w:pPr>
      <w:r w:rsidRPr="001E3B97">
        <w:rPr>
          <w:lang w:val="fr-FR"/>
        </w:rPr>
        <w:t xml:space="preserve">Le </w:t>
      </w:r>
      <w:r w:rsidRPr="001E3B97">
        <w:rPr>
          <w:rStyle w:val="Strong"/>
          <w:lang w:val="fr-FR"/>
        </w:rPr>
        <w:t>Chapitre III</w:t>
      </w:r>
      <w:r w:rsidRPr="001E3B97">
        <w:rPr>
          <w:lang w:val="fr-FR"/>
        </w:rPr>
        <w:t xml:space="preserve"> décrit l’architecture du système de surveillance prédictive proposé, incluant la collecte des données, le choix des algorithmes et le développement du modèle.</w:t>
      </w:r>
    </w:p>
    <w:p w14:paraId="63E19BBA" w14:textId="77777777" w:rsidR="001E3B97" w:rsidRDefault="00F264E6" w:rsidP="001E3B97">
      <w:pPr>
        <w:pStyle w:val="ListParagraph"/>
        <w:numPr>
          <w:ilvl w:val="0"/>
          <w:numId w:val="82"/>
        </w:numPr>
        <w:spacing w:before="100" w:beforeAutospacing="1" w:after="100" w:afterAutospacing="1" w:line="360" w:lineRule="auto"/>
        <w:jc w:val="left"/>
        <w:rPr>
          <w:lang w:val="fr-FR"/>
        </w:rPr>
      </w:pPr>
      <w:r w:rsidRPr="001E3B97">
        <w:rPr>
          <w:lang w:val="fr-FR"/>
        </w:rPr>
        <w:t xml:space="preserve">Le </w:t>
      </w:r>
      <w:r w:rsidRPr="001E3B97">
        <w:rPr>
          <w:rStyle w:val="Strong"/>
          <w:lang w:val="fr-FR"/>
        </w:rPr>
        <w:t>Chapitre IV</w:t>
      </w:r>
      <w:r w:rsidRPr="001E3B97">
        <w:rPr>
          <w:lang w:val="fr-FR"/>
        </w:rPr>
        <w:t xml:space="preserve"> expose l’étude de cas appliquée au site de KCC </w:t>
      </w:r>
      <w:proofErr w:type="spellStart"/>
      <w:r w:rsidRPr="001E3B97">
        <w:rPr>
          <w:lang w:val="fr-FR"/>
        </w:rPr>
        <w:t>Luilu</w:t>
      </w:r>
      <w:proofErr w:type="spellEnd"/>
      <w:r w:rsidRPr="001E3B97">
        <w:rPr>
          <w:lang w:val="fr-FR"/>
        </w:rPr>
        <w:t>, avec les résultats expérimentaux et leur validation.</w:t>
      </w:r>
    </w:p>
    <w:p w14:paraId="58480D97" w14:textId="031F53E1" w:rsidR="00F264E6" w:rsidRPr="001E3B97" w:rsidRDefault="00F264E6" w:rsidP="001E3B97">
      <w:pPr>
        <w:pStyle w:val="ListParagraph"/>
        <w:numPr>
          <w:ilvl w:val="0"/>
          <w:numId w:val="82"/>
        </w:numPr>
        <w:spacing w:before="100" w:beforeAutospacing="1" w:after="100" w:afterAutospacing="1" w:line="360" w:lineRule="auto"/>
        <w:jc w:val="left"/>
        <w:rPr>
          <w:lang w:val="fr-FR"/>
        </w:rPr>
      </w:pPr>
      <w:r w:rsidRPr="001E3B97">
        <w:rPr>
          <w:lang w:val="fr-FR"/>
        </w:rPr>
        <w:t xml:space="preserve">Enfin, le </w:t>
      </w:r>
      <w:r w:rsidRPr="001E3B97">
        <w:rPr>
          <w:rStyle w:val="Strong"/>
          <w:lang w:val="fr-FR"/>
        </w:rPr>
        <w:t>Chapitre V</w:t>
      </w:r>
      <w:r w:rsidRPr="001E3B97">
        <w:rPr>
          <w:lang w:val="fr-FR"/>
        </w:rPr>
        <w:t xml:space="preserve"> présente la conclusion générale, discute les limites du travail et propose des perspectives pour de futures recherches et améliorations.</w:t>
      </w:r>
    </w:p>
    <w:p w14:paraId="29DA942D" w14:textId="417350B9" w:rsidR="00F264E6" w:rsidRPr="001E3B97" w:rsidRDefault="001E3B97" w:rsidP="001E3B97">
      <w:pPr>
        <w:spacing w:after="0" w:line="240" w:lineRule="auto"/>
        <w:ind w:firstLine="0"/>
        <w:jc w:val="left"/>
        <w:rPr>
          <w:lang w:val="fr-FR"/>
        </w:rPr>
      </w:pPr>
      <w:r w:rsidRPr="001E3B97">
        <w:rPr>
          <w:lang w:val="fr-FR"/>
        </w:rPr>
        <w:br w:type="page"/>
      </w:r>
    </w:p>
    <w:p w14:paraId="68EE6D59" w14:textId="36C8D4BE" w:rsidR="00E165E8" w:rsidRPr="00B051F4" w:rsidRDefault="00DD70FE">
      <w:pPr>
        <w:pStyle w:val="Heading1"/>
        <w:numPr>
          <w:ilvl w:val="0"/>
          <w:numId w:val="7"/>
        </w:numPr>
        <w:jc w:val="both"/>
        <w:rPr>
          <w:lang w:val="fr-FR"/>
        </w:rPr>
      </w:pPr>
      <w:bookmarkStart w:id="16" w:name="_Toc215349561"/>
      <w:r>
        <w:rPr>
          <w:lang w:val="fr-FR"/>
        </w:rPr>
        <w:lastRenderedPageBreak/>
        <w:t>revue de la LITTÉRATURE</w:t>
      </w:r>
      <w:bookmarkEnd w:id="16"/>
      <w:r>
        <w:rPr>
          <w:lang w:val="fr-FR"/>
        </w:rPr>
        <w:t xml:space="preserve"> </w:t>
      </w:r>
    </w:p>
    <w:p w14:paraId="1DE5D7EF" w14:textId="77777777" w:rsidR="00E165E8" w:rsidRDefault="00B051F4">
      <w:pPr>
        <w:pStyle w:val="Heading2"/>
        <w:numPr>
          <w:ilvl w:val="1"/>
          <w:numId w:val="7"/>
        </w:numPr>
        <w:tabs>
          <w:tab w:val="clear" w:pos="2041"/>
        </w:tabs>
        <w:ind w:left="142"/>
        <w:rPr>
          <w:lang w:val="fr-FR"/>
        </w:rPr>
      </w:pPr>
      <w:bookmarkStart w:id="17" w:name="_Toc215349562"/>
      <w:r>
        <w:rPr>
          <w:lang w:val="fr-FR"/>
        </w:rPr>
        <w:t>Introduction</w:t>
      </w:r>
      <w:bookmarkEnd w:id="17"/>
      <w:r>
        <w:rPr>
          <w:lang w:val="fr-FR"/>
        </w:rPr>
        <w:t xml:space="preserve"> </w:t>
      </w:r>
    </w:p>
    <w:p w14:paraId="1599B52F" w14:textId="16994A15" w:rsidR="00D4010C" w:rsidRPr="00D4010C" w:rsidRDefault="00D4010C" w:rsidP="00D4010C">
      <w:pPr>
        <w:rPr>
          <w:lang w:val="fr-FR"/>
        </w:rPr>
      </w:pPr>
      <w:r>
        <w:rPr>
          <w:lang w:val="fr-FR"/>
        </w:rPr>
        <w:t xml:space="preserve">L’état de l’art vise à </w:t>
      </w:r>
      <w:r w:rsidR="00F328EC">
        <w:rPr>
          <w:lang w:val="fr-FR"/>
        </w:rPr>
        <w:t>explorer</w:t>
      </w:r>
      <w:r>
        <w:rPr>
          <w:lang w:val="fr-FR"/>
        </w:rPr>
        <w:t xml:space="preserve"> les fondements scientifiques et technologiques de la </w:t>
      </w:r>
      <w:r w:rsidR="00F328EC">
        <w:rPr>
          <w:lang w:val="fr-FR"/>
        </w:rPr>
        <w:t>maintenance</w:t>
      </w:r>
      <w:r>
        <w:rPr>
          <w:lang w:val="fr-FR"/>
        </w:rPr>
        <w:t xml:space="preserve"> prédictives </w:t>
      </w:r>
      <w:r w:rsidR="00F328EC">
        <w:rPr>
          <w:lang w:val="fr-FR"/>
        </w:rPr>
        <w:t>appliquée aux pompes industrielles.</w:t>
      </w:r>
      <w:r w:rsidR="000532FD">
        <w:rPr>
          <w:lang w:val="fr-FR"/>
        </w:rPr>
        <w:t xml:space="preserve"> </w:t>
      </w:r>
      <w:r w:rsidR="00D70E3A">
        <w:rPr>
          <w:lang w:val="fr-FR"/>
        </w:rPr>
        <w:t>Il</w:t>
      </w:r>
      <w:r w:rsidR="00F328EC">
        <w:rPr>
          <w:lang w:val="fr-FR"/>
        </w:rPr>
        <w:t xml:space="preserve"> met en lumière les apports</w:t>
      </w:r>
      <w:r w:rsidR="00EE6D6B">
        <w:rPr>
          <w:lang w:val="fr-FR"/>
        </w:rPr>
        <w:t xml:space="preserve"> du Big Data</w:t>
      </w:r>
      <w:r w:rsidR="00F328EC">
        <w:rPr>
          <w:lang w:val="fr-FR"/>
        </w:rPr>
        <w:t>, de l’intelligence artificielle et de la modélisation mathématique dans l’optimisation de la disponibilité des équipements critiques.</w:t>
      </w:r>
    </w:p>
    <w:p w14:paraId="44C878E2" w14:textId="77777777" w:rsidR="00E165E8" w:rsidRDefault="00FA1B47">
      <w:pPr>
        <w:rPr>
          <w:lang w:val="fr-FR"/>
        </w:rPr>
      </w:pPr>
      <w:r w:rsidRPr="00B051F4">
        <w:rPr>
          <w:lang w:val="fr-FR"/>
        </w:rPr>
        <w:t>La maintenance industrielle est un enjeu stratégique dans les environnements à forte exigence opérationnelle, comme les unités de traitement minier. Les pompes, éléments essentiels du processus, sont soumises à des contraintes mécaniques, électriques et hydrauliques qui peuvent entraîner des défaillances coûteuses. Face à ces risques, la maintenance prédictive, appuyée par les technologies du Big Data et de l’intelligence artificielle, offre une solution proactive pour anticiper les pannes, optimiser les interventions et maximiser la disponibilité des équipements.</w:t>
      </w:r>
    </w:p>
    <w:p w14:paraId="59D24167" w14:textId="77777777" w:rsidR="001330B5" w:rsidRDefault="001330B5">
      <w:pPr>
        <w:rPr>
          <w:lang w:val="fr-FR"/>
        </w:rPr>
      </w:pPr>
      <w:r>
        <w:rPr>
          <w:lang w:val="fr-FR"/>
        </w:rPr>
        <w:t>Dans ce chapitre, nous allons premièrement parler de la maintenance prédictive et fiabilités des pompes qui est un élément important dans la compréhension de la défaillance d’une pompe. Deuxièmement, nous parlerons du Big Data dans la surveillance industrielle.</w:t>
      </w:r>
      <w:r w:rsidR="00F40118">
        <w:rPr>
          <w:lang w:val="fr-FR"/>
        </w:rPr>
        <w:t xml:space="preserve"> Ce point nous fournira des éléments nécessaires pour trouver la place de l’intelligence artificielle dans la maintenance des pompes industrielles. </w:t>
      </w:r>
      <w:r w:rsidR="00176424">
        <w:rPr>
          <w:lang w:val="fr-FR"/>
        </w:rPr>
        <w:t>Nous énumérons également la liste des modèles d’intelligence artificielle et leur domaine d’application avant de donner l’architecture du Big Data. Nous finirons ainsi par un tableau contenant les travaux antérieurs ayant fait objet du sujet dont nous traitons.</w:t>
      </w:r>
    </w:p>
    <w:p w14:paraId="7223FB4F" w14:textId="77777777" w:rsidR="003468D8" w:rsidRDefault="003468D8">
      <w:pPr>
        <w:rPr>
          <w:lang w:val="fr-FR"/>
        </w:rPr>
      </w:pPr>
    </w:p>
    <w:p w14:paraId="696CFF4E" w14:textId="77777777" w:rsidR="003468D8" w:rsidRDefault="003468D8">
      <w:pPr>
        <w:rPr>
          <w:lang w:val="fr-FR"/>
        </w:rPr>
      </w:pPr>
    </w:p>
    <w:p w14:paraId="158B4C0C" w14:textId="77777777" w:rsidR="003468D8" w:rsidRDefault="003468D8">
      <w:pPr>
        <w:rPr>
          <w:lang w:val="fr-FR"/>
        </w:rPr>
      </w:pPr>
    </w:p>
    <w:p w14:paraId="1BF133BD" w14:textId="77777777" w:rsidR="003468D8" w:rsidRDefault="003468D8">
      <w:pPr>
        <w:rPr>
          <w:lang w:val="fr-FR"/>
        </w:rPr>
      </w:pPr>
    </w:p>
    <w:p w14:paraId="0F5AA92A" w14:textId="77777777" w:rsidR="003468D8" w:rsidRDefault="003468D8">
      <w:pPr>
        <w:rPr>
          <w:lang w:val="fr-FR"/>
        </w:rPr>
      </w:pPr>
    </w:p>
    <w:p w14:paraId="24185905" w14:textId="77777777" w:rsidR="003468D8" w:rsidRDefault="003468D8">
      <w:pPr>
        <w:rPr>
          <w:lang w:val="fr-FR"/>
        </w:rPr>
      </w:pPr>
    </w:p>
    <w:p w14:paraId="551BE776" w14:textId="77777777" w:rsidR="003468D8" w:rsidRDefault="003468D8">
      <w:pPr>
        <w:rPr>
          <w:lang w:val="fr-FR"/>
        </w:rPr>
      </w:pPr>
    </w:p>
    <w:p w14:paraId="2A8B811F" w14:textId="77777777" w:rsidR="003468D8" w:rsidRDefault="003468D8">
      <w:pPr>
        <w:rPr>
          <w:lang w:val="fr-FR"/>
        </w:rPr>
      </w:pPr>
    </w:p>
    <w:p w14:paraId="44E54147" w14:textId="77777777" w:rsidR="003468D8" w:rsidRPr="00B051F4" w:rsidRDefault="003468D8">
      <w:pPr>
        <w:rPr>
          <w:lang w:val="fr-FR"/>
        </w:rPr>
      </w:pPr>
    </w:p>
    <w:p w14:paraId="2A06116B" w14:textId="77777777" w:rsidR="00881F61" w:rsidRPr="00881F61" w:rsidRDefault="00881F61">
      <w:pPr>
        <w:pStyle w:val="ListParagraph"/>
        <w:keepNext/>
        <w:numPr>
          <w:ilvl w:val="0"/>
          <w:numId w:val="9"/>
        </w:numPr>
        <w:spacing w:before="240" w:after="60"/>
        <w:outlineLvl w:val="1"/>
        <w:rPr>
          <w:b/>
          <w:bCs/>
          <w:iCs/>
          <w:vanish/>
          <w:szCs w:val="28"/>
          <w:lang w:val="fr-FR"/>
        </w:rPr>
      </w:pPr>
      <w:bookmarkStart w:id="18" w:name="_Toc215348987"/>
      <w:bookmarkStart w:id="19" w:name="_Toc215349177"/>
      <w:bookmarkStart w:id="20" w:name="_Toc215349370"/>
      <w:bookmarkStart w:id="21" w:name="_Toc215349563"/>
      <w:bookmarkEnd w:id="18"/>
      <w:bookmarkEnd w:id="19"/>
      <w:bookmarkEnd w:id="20"/>
      <w:bookmarkEnd w:id="21"/>
    </w:p>
    <w:p w14:paraId="45D6FA6E" w14:textId="77777777" w:rsidR="00881F61" w:rsidRPr="00881F61" w:rsidRDefault="00881F61">
      <w:pPr>
        <w:pStyle w:val="ListParagraph"/>
        <w:keepNext/>
        <w:numPr>
          <w:ilvl w:val="1"/>
          <w:numId w:val="9"/>
        </w:numPr>
        <w:spacing w:before="240" w:after="60"/>
        <w:outlineLvl w:val="1"/>
        <w:rPr>
          <w:b/>
          <w:bCs/>
          <w:iCs/>
          <w:vanish/>
          <w:szCs w:val="28"/>
          <w:lang w:val="fr-FR"/>
        </w:rPr>
      </w:pPr>
      <w:bookmarkStart w:id="22" w:name="_Toc215348988"/>
      <w:bookmarkStart w:id="23" w:name="_Toc215349178"/>
      <w:bookmarkStart w:id="24" w:name="_Toc215349371"/>
      <w:bookmarkStart w:id="25" w:name="_Toc215349564"/>
      <w:bookmarkEnd w:id="22"/>
      <w:bookmarkEnd w:id="23"/>
      <w:bookmarkEnd w:id="24"/>
      <w:bookmarkEnd w:id="25"/>
    </w:p>
    <w:p w14:paraId="2FBA000F" w14:textId="3CE7F7C3" w:rsidR="000E4E4C" w:rsidRDefault="00FA1B47">
      <w:pPr>
        <w:pStyle w:val="Heading2"/>
        <w:numPr>
          <w:ilvl w:val="1"/>
          <w:numId w:val="9"/>
        </w:numPr>
        <w:tabs>
          <w:tab w:val="clear" w:pos="2041"/>
          <w:tab w:val="num" w:pos="426"/>
        </w:tabs>
        <w:ind w:left="142"/>
        <w:rPr>
          <w:lang w:val="fr-FR"/>
        </w:rPr>
      </w:pPr>
      <w:bookmarkStart w:id="26" w:name="_Toc215349565"/>
      <w:r w:rsidRPr="00B051F4">
        <w:rPr>
          <w:lang w:val="fr-FR"/>
        </w:rPr>
        <w:t>Maintenance des pompes industrielles</w:t>
      </w:r>
      <w:bookmarkEnd w:id="26"/>
    </w:p>
    <w:p w14:paraId="0B90D6BD" w14:textId="1B2910CF" w:rsidR="000E4E4C" w:rsidRPr="000E4E4C" w:rsidRDefault="000E4E4C">
      <w:pPr>
        <w:pStyle w:val="Heading3"/>
        <w:numPr>
          <w:ilvl w:val="2"/>
          <w:numId w:val="9"/>
        </w:numPr>
        <w:tabs>
          <w:tab w:val="clear" w:pos="2892"/>
        </w:tabs>
        <w:ind w:left="0"/>
        <w:rPr>
          <w:lang w:val="fr-FR"/>
        </w:rPr>
      </w:pPr>
      <w:bookmarkStart w:id="27" w:name="_Toc215349566"/>
      <w:r>
        <w:rPr>
          <w:lang w:val="fr-FR"/>
        </w:rPr>
        <w:t>Pompes industrielles</w:t>
      </w:r>
      <w:bookmarkEnd w:id="27"/>
    </w:p>
    <w:p w14:paraId="62F5C7D2" w14:textId="762037F3" w:rsidR="008D2931" w:rsidRDefault="001E3B97" w:rsidP="008D2931">
      <w:pPr>
        <w:rPr>
          <w:noProof/>
          <w:lang w:val="fr-FR"/>
        </w:rPr>
      </w:pPr>
      <w:r w:rsidRPr="000E4E4C">
        <w:rPr>
          <w:noProof/>
          <w:lang w:val="fr-FR"/>
        </w:rPr>
        <w:drawing>
          <wp:anchor distT="0" distB="0" distL="114300" distR="114300" simplePos="0" relativeHeight="251695104" behindDoc="0" locked="0" layoutInCell="1" allowOverlap="1" wp14:anchorId="0B3FDC09" wp14:editId="5054D090">
            <wp:simplePos x="0" y="0"/>
            <wp:positionH relativeFrom="column">
              <wp:posOffset>38735</wp:posOffset>
            </wp:positionH>
            <wp:positionV relativeFrom="paragraph">
              <wp:posOffset>767080</wp:posOffset>
            </wp:positionV>
            <wp:extent cx="5506720" cy="2538730"/>
            <wp:effectExtent l="0" t="0" r="0" b="0"/>
            <wp:wrapTopAndBottom/>
            <wp:docPr id="11467198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19839" name=""/>
                    <pic:cNvPicPr/>
                  </pic:nvPicPr>
                  <pic:blipFill>
                    <a:blip r:embed="rId19">
                      <a:extLst>
                        <a:ext uri="{28A0092B-C50C-407E-A947-70E740481C1C}">
                          <a14:useLocalDpi xmlns:a14="http://schemas.microsoft.com/office/drawing/2010/main" val="0"/>
                        </a:ext>
                      </a:extLst>
                    </a:blip>
                    <a:stretch>
                      <a:fillRect/>
                    </a:stretch>
                  </pic:blipFill>
                  <pic:spPr>
                    <a:xfrm>
                      <a:off x="0" y="0"/>
                      <a:ext cx="5506720" cy="2538730"/>
                    </a:xfrm>
                    <a:prstGeom prst="rect">
                      <a:avLst/>
                    </a:prstGeom>
                  </pic:spPr>
                </pic:pic>
              </a:graphicData>
            </a:graphic>
            <wp14:sizeRelH relativeFrom="margin">
              <wp14:pctWidth>0</wp14:pctWidth>
            </wp14:sizeRelH>
            <wp14:sizeRelV relativeFrom="margin">
              <wp14:pctHeight>0</wp14:pctHeight>
            </wp14:sizeRelV>
          </wp:anchor>
        </w:drawing>
      </w:r>
      <w:r w:rsidR="008D2931">
        <w:rPr>
          <w:lang w:val="fr-FR"/>
        </w:rPr>
        <w:t xml:space="preserve">Les pompes sont des machines servant à élever les liquides ou les mélanges de liquides d’un niveau inférieur à un niveau supérieur, ou refouler les liquides d’une région à faible pression vers une région à haute </w:t>
      </w:r>
      <w:r w:rsidR="00C201B1">
        <w:rPr>
          <w:lang w:val="fr-FR"/>
        </w:rPr>
        <w:t>pression</w:t>
      </w:r>
      <w:sdt>
        <w:sdtPr>
          <w:rPr>
            <w:lang w:val="fr-FR"/>
          </w:rPr>
          <w:id w:val="219182637"/>
          <w:citation/>
        </w:sdtPr>
        <w:sdtContent>
          <w:r w:rsidR="00C201B1">
            <w:rPr>
              <w:lang w:val="fr-FR"/>
            </w:rPr>
            <w:fldChar w:fldCharType="begin"/>
          </w:r>
          <w:r w:rsidR="00C201B1">
            <w:rPr>
              <w:lang w:val="fr-FR"/>
            </w:rPr>
            <w:instrText xml:space="preserve">CITATION MOU19 \p 3 \l 1036 </w:instrText>
          </w:r>
          <w:r w:rsidR="00C201B1">
            <w:rPr>
              <w:lang w:val="fr-FR"/>
            </w:rPr>
            <w:fldChar w:fldCharType="separate"/>
          </w:r>
          <w:r w:rsidR="0033067A">
            <w:rPr>
              <w:noProof/>
              <w:lang w:val="fr-FR"/>
            </w:rPr>
            <w:t xml:space="preserve"> </w:t>
          </w:r>
          <w:r w:rsidR="0033067A" w:rsidRPr="0033067A">
            <w:rPr>
              <w:noProof/>
              <w:lang w:val="fr-FR"/>
            </w:rPr>
            <w:t>[1, p. 3]</w:t>
          </w:r>
          <w:r w:rsidR="00C201B1">
            <w:rPr>
              <w:lang w:val="fr-FR"/>
            </w:rPr>
            <w:fldChar w:fldCharType="end"/>
          </w:r>
        </w:sdtContent>
      </w:sdt>
      <w:r w:rsidR="00C201B1">
        <w:rPr>
          <w:noProof/>
          <w:lang w:val="fr-FR"/>
        </w:rPr>
        <w:t>.</w:t>
      </w:r>
    </w:p>
    <w:p w14:paraId="6277FC25" w14:textId="5DC23FB8" w:rsidR="000E4E4C" w:rsidRPr="001E3B97" w:rsidRDefault="000E4E4C" w:rsidP="000E4E4C">
      <w:pPr>
        <w:keepNext/>
        <w:rPr>
          <w:lang w:val="fr-FR"/>
        </w:rPr>
      </w:pPr>
    </w:p>
    <w:p w14:paraId="169CC69B" w14:textId="377D75C5" w:rsidR="000E4E4C" w:rsidRDefault="000E4E4C" w:rsidP="000E4E4C">
      <w:pPr>
        <w:pStyle w:val="Caption"/>
        <w:rPr>
          <w:lang w:val="fr-FR"/>
        </w:rPr>
      </w:pPr>
      <w:bookmarkStart w:id="28" w:name="_Toc215348900"/>
      <w:r w:rsidRPr="000E4E4C">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1</w:t>
      </w:r>
      <w:r w:rsidR="00EC0060">
        <w:rPr>
          <w:lang w:val="fr-FR"/>
        </w:rPr>
        <w:fldChar w:fldCharType="end"/>
      </w:r>
      <w:r w:rsidRPr="000E4E4C">
        <w:rPr>
          <w:lang w:val="fr-FR"/>
        </w:rPr>
        <w:t>: Principe d'une pompe</w:t>
      </w:r>
      <w:sdt>
        <w:sdtPr>
          <w:id w:val="-456954804"/>
          <w:citation/>
        </w:sdtPr>
        <w:sdtContent>
          <w:r>
            <w:fldChar w:fldCharType="begin"/>
          </w:r>
          <w:r>
            <w:rPr>
              <w:lang w:val="fr-FR"/>
            </w:rPr>
            <w:instrText xml:space="preserve">CITATION MOU19 \p 3 \l 1036 </w:instrText>
          </w:r>
          <w:r>
            <w:fldChar w:fldCharType="separate"/>
          </w:r>
          <w:r w:rsidR="0033067A">
            <w:rPr>
              <w:noProof/>
              <w:lang w:val="fr-FR"/>
            </w:rPr>
            <w:t xml:space="preserve"> </w:t>
          </w:r>
          <w:r w:rsidR="0033067A" w:rsidRPr="0033067A">
            <w:rPr>
              <w:noProof/>
              <w:lang w:val="fr-FR"/>
            </w:rPr>
            <w:t>[1, p. 3]</w:t>
          </w:r>
          <w:r>
            <w:fldChar w:fldCharType="end"/>
          </w:r>
        </w:sdtContent>
      </w:sdt>
      <w:bookmarkEnd w:id="28"/>
    </w:p>
    <w:p w14:paraId="49071C72" w14:textId="1F225560" w:rsidR="000E4E4C" w:rsidRPr="000E4E4C" w:rsidRDefault="00F75028" w:rsidP="002C7E04">
      <w:pPr>
        <w:rPr>
          <w:lang w:val="fr-FR"/>
        </w:rPr>
      </w:pPr>
      <w:r w:rsidRPr="00F75028">
        <w:rPr>
          <w:lang w:val="fr-FR"/>
        </w:rPr>
        <w:t xml:space="preserve">Le fonctionnement d'une pompe consiste à produire une différence de pression entre la région d'aspiration et la région de refoulement au moyen de l'organe actif (piston, roue, etc.) de la pompe. Du point de vue physique, la pompe transforme l'énergie mécanique de son moteur d'entrainement en énergie hydraulique. </w:t>
      </w:r>
      <w:r w:rsidR="000E4E4C" w:rsidRPr="000E4E4C">
        <w:rPr>
          <w:lang w:val="fr-FR"/>
        </w:rPr>
        <w:t>Du point de vue physique, la pompe transforme l'énergie mécanique de son moteur d'entrainement en énergie hydraulique.</w:t>
      </w:r>
    </w:p>
    <w:p w14:paraId="6CD91DE6" w14:textId="77777777" w:rsidR="000E4E4C" w:rsidRPr="000E4E4C" w:rsidRDefault="000E4E4C">
      <w:pPr>
        <w:pStyle w:val="ListParagraph"/>
        <w:keepNext/>
        <w:numPr>
          <w:ilvl w:val="0"/>
          <w:numId w:val="10"/>
        </w:numPr>
        <w:spacing w:before="240" w:after="60"/>
        <w:outlineLvl w:val="2"/>
        <w:rPr>
          <w:b/>
          <w:bCs/>
          <w:i/>
          <w:vanish/>
          <w:szCs w:val="26"/>
          <w:lang w:val="fr-FR"/>
        </w:rPr>
      </w:pPr>
      <w:bookmarkStart w:id="29" w:name="_Toc215348991"/>
      <w:bookmarkStart w:id="30" w:name="_Toc215349181"/>
      <w:bookmarkStart w:id="31" w:name="_Toc215349374"/>
      <w:bookmarkStart w:id="32" w:name="_Toc215349567"/>
      <w:bookmarkEnd w:id="29"/>
      <w:bookmarkEnd w:id="30"/>
      <w:bookmarkEnd w:id="31"/>
      <w:bookmarkEnd w:id="32"/>
    </w:p>
    <w:p w14:paraId="69AE12E9" w14:textId="77777777" w:rsidR="000E4E4C" w:rsidRPr="000E4E4C" w:rsidRDefault="000E4E4C">
      <w:pPr>
        <w:pStyle w:val="ListParagraph"/>
        <w:keepNext/>
        <w:numPr>
          <w:ilvl w:val="1"/>
          <w:numId w:val="10"/>
        </w:numPr>
        <w:spacing w:before="240" w:after="60"/>
        <w:outlineLvl w:val="2"/>
        <w:rPr>
          <w:b/>
          <w:bCs/>
          <w:i/>
          <w:vanish/>
          <w:szCs w:val="26"/>
          <w:lang w:val="fr-FR"/>
        </w:rPr>
      </w:pPr>
      <w:bookmarkStart w:id="33" w:name="_Toc215348992"/>
      <w:bookmarkStart w:id="34" w:name="_Toc215349182"/>
      <w:bookmarkStart w:id="35" w:name="_Toc215349375"/>
      <w:bookmarkStart w:id="36" w:name="_Toc215349568"/>
      <w:bookmarkEnd w:id="33"/>
      <w:bookmarkEnd w:id="34"/>
      <w:bookmarkEnd w:id="35"/>
      <w:bookmarkEnd w:id="36"/>
    </w:p>
    <w:p w14:paraId="00593C43" w14:textId="77777777" w:rsidR="000E4E4C" w:rsidRPr="000E4E4C" w:rsidRDefault="000E4E4C">
      <w:pPr>
        <w:pStyle w:val="ListParagraph"/>
        <w:keepNext/>
        <w:numPr>
          <w:ilvl w:val="1"/>
          <w:numId w:val="10"/>
        </w:numPr>
        <w:spacing w:before="240" w:after="60"/>
        <w:outlineLvl w:val="2"/>
        <w:rPr>
          <w:b/>
          <w:bCs/>
          <w:i/>
          <w:vanish/>
          <w:szCs w:val="26"/>
          <w:lang w:val="fr-FR"/>
        </w:rPr>
      </w:pPr>
      <w:bookmarkStart w:id="37" w:name="_Toc215348993"/>
      <w:bookmarkStart w:id="38" w:name="_Toc215349183"/>
      <w:bookmarkStart w:id="39" w:name="_Toc215349376"/>
      <w:bookmarkStart w:id="40" w:name="_Toc215349569"/>
      <w:bookmarkEnd w:id="37"/>
      <w:bookmarkEnd w:id="38"/>
      <w:bookmarkEnd w:id="39"/>
      <w:bookmarkEnd w:id="40"/>
    </w:p>
    <w:p w14:paraId="3DFE46EB" w14:textId="77777777" w:rsidR="000E4E4C" w:rsidRPr="000E4E4C" w:rsidRDefault="000E4E4C">
      <w:pPr>
        <w:pStyle w:val="ListParagraph"/>
        <w:keepNext/>
        <w:numPr>
          <w:ilvl w:val="2"/>
          <w:numId w:val="10"/>
        </w:numPr>
        <w:spacing w:before="240" w:after="60"/>
        <w:outlineLvl w:val="2"/>
        <w:rPr>
          <w:b/>
          <w:bCs/>
          <w:i/>
          <w:vanish/>
          <w:szCs w:val="26"/>
          <w:lang w:val="fr-FR"/>
        </w:rPr>
      </w:pPr>
      <w:bookmarkStart w:id="41" w:name="_Toc215348994"/>
      <w:bookmarkStart w:id="42" w:name="_Toc215349184"/>
      <w:bookmarkStart w:id="43" w:name="_Toc215349377"/>
      <w:bookmarkStart w:id="44" w:name="_Toc215349570"/>
      <w:bookmarkEnd w:id="41"/>
      <w:bookmarkEnd w:id="42"/>
      <w:bookmarkEnd w:id="43"/>
      <w:bookmarkEnd w:id="44"/>
    </w:p>
    <w:p w14:paraId="69188446" w14:textId="7A698AC9" w:rsidR="00525D58" w:rsidRPr="008164E2" w:rsidRDefault="00FA1B47">
      <w:pPr>
        <w:pStyle w:val="Heading3"/>
        <w:numPr>
          <w:ilvl w:val="2"/>
          <w:numId w:val="10"/>
        </w:numPr>
        <w:ind w:left="851"/>
        <w:rPr>
          <w:lang w:val="fr-FR"/>
        </w:rPr>
      </w:pPr>
      <w:bookmarkStart w:id="45" w:name="_Toc215349571"/>
      <w:r w:rsidRPr="00B051F4">
        <w:rPr>
          <w:lang w:val="fr-FR"/>
        </w:rPr>
        <w:t>Typologie des pompes</w:t>
      </w:r>
      <w:bookmarkEnd w:id="45"/>
    </w:p>
    <w:p w14:paraId="7C7D4AFA" w14:textId="77777777" w:rsidR="000E4E4C" w:rsidRPr="000E4E4C" w:rsidRDefault="000E4E4C">
      <w:pPr>
        <w:pStyle w:val="ListParagraph"/>
        <w:keepNext/>
        <w:numPr>
          <w:ilvl w:val="0"/>
          <w:numId w:val="1"/>
        </w:numPr>
        <w:spacing w:before="240" w:after="60"/>
        <w:outlineLvl w:val="3"/>
        <w:rPr>
          <w:bCs/>
          <w:i/>
          <w:vanish/>
          <w:szCs w:val="28"/>
          <w:lang w:val="fr-FR"/>
        </w:rPr>
      </w:pPr>
    </w:p>
    <w:p w14:paraId="6FE577B7" w14:textId="77777777" w:rsidR="000E4E4C" w:rsidRPr="000E4E4C" w:rsidRDefault="000E4E4C">
      <w:pPr>
        <w:pStyle w:val="ListParagraph"/>
        <w:keepNext/>
        <w:numPr>
          <w:ilvl w:val="1"/>
          <w:numId w:val="1"/>
        </w:numPr>
        <w:spacing w:before="240" w:after="60"/>
        <w:outlineLvl w:val="3"/>
        <w:rPr>
          <w:bCs/>
          <w:i/>
          <w:vanish/>
          <w:szCs w:val="28"/>
          <w:lang w:val="fr-FR"/>
        </w:rPr>
      </w:pPr>
    </w:p>
    <w:p w14:paraId="035453D0" w14:textId="77777777" w:rsidR="000E4E4C" w:rsidRPr="000E4E4C" w:rsidRDefault="000E4E4C">
      <w:pPr>
        <w:pStyle w:val="ListParagraph"/>
        <w:keepNext/>
        <w:numPr>
          <w:ilvl w:val="2"/>
          <w:numId w:val="1"/>
        </w:numPr>
        <w:spacing w:before="240" w:after="60"/>
        <w:outlineLvl w:val="3"/>
        <w:rPr>
          <w:bCs/>
          <w:i/>
          <w:vanish/>
          <w:szCs w:val="28"/>
          <w:lang w:val="fr-FR"/>
        </w:rPr>
      </w:pPr>
    </w:p>
    <w:p w14:paraId="46A335AE" w14:textId="77777777" w:rsidR="000E4E4C" w:rsidRPr="000E4E4C" w:rsidRDefault="000E4E4C">
      <w:pPr>
        <w:pStyle w:val="ListParagraph"/>
        <w:keepNext/>
        <w:numPr>
          <w:ilvl w:val="2"/>
          <w:numId w:val="1"/>
        </w:numPr>
        <w:spacing w:before="240" w:after="60"/>
        <w:outlineLvl w:val="3"/>
        <w:rPr>
          <w:bCs/>
          <w:i/>
          <w:vanish/>
          <w:szCs w:val="28"/>
          <w:lang w:val="fr-FR"/>
        </w:rPr>
      </w:pPr>
    </w:p>
    <w:p w14:paraId="6ACC1253" w14:textId="551FF913" w:rsidR="00221016" w:rsidRDefault="00221016">
      <w:pPr>
        <w:pStyle w:val="Heading4"/>
        <w:numPr>
          <w:ilvl w:val="3"/>
          <w:numId w:val="1"/>
        </w:numPr>
        <w:ind w:left="426"/>
        <w:rPr>
          <w:lang w:val="fr-FR"/>
        </w:rPr>
      </w:pPr>
      <w:r>
        <w:rPr>
          <w:lang w:val="fr-FR"/>
        </w:rPr>
        <w:t>Pompes Volumétriques</w:t>
      </w:r>
    </w:p>
    <w:p w14:paraId="1B2513A8" w14:textId="7E4F34A4" w:rsidR="00EE6D6B" w:rsidRDefault="00F27DA9" w:rsidP="000E4E4C">
      <w:pPr>
        <w:ind w:firstLine="360"/>
        <w:rPr>
          <w:lang w:val="fr-FR"/>
        </w:rPr>
      </w:pPr>
      <w:r>
        <w:rPr>
          <w:lang w:val="fr-FR"/>
        </w:rPr>
        <w:t xml:space="preserve">Ces pompes déplacent le fluide en emprisonnant un volume fixe à chaque cycle. Elles sont </w:t>
      </w:r>
      <w:r w:rsidR="00390D71">
        <w:rPr>
          <w:lang w:val="fr-FR"/>
        </w:rPr>
        <w:t>idéales</w:t>
      </w:r>
      <w:r>
        <w:rPr>
          <w:lang w:val="fr-FR"/>
        </w:rPr>
        <w:t xml:space="preserve"> pour les liquides visqueux ou les applications nécessitant </w:t>
      </w:r>
      <w:r w:rsidR="00390D71">
        <w:rPr>
          <w:lang w:val="fr-FR"/>
        </w:rPr>
        <w:t>u débit constant et une pression élevée</w:t>
      </w:r>
      <w:r w:rsidR="00E44EE5">
        <w:rPr>
          <w:noProof/>
          <w:lang w:val="fr-FR"/>
        </w:rPr>
        <w:t xml:space="preserve"> (Marine, 2025)</w:t>
      </w:r>
      <w:r w:rsidR="00390D71">
        <w:rPr>
          <w:lang w:val="fr-FR"/>
        </w:rPr>
        <w:t>.</w:t>
      </w:r>
    </w:p>
    <w:p w14:paraId="786FD032" w14:textId="77777777" w:rsidR="00390D71" w:rsidRDefault="00390D71">
      <w:pPr>
        <w:numPr>
          <w:ilvl w:val="0"/>
          <w:numId w:val="3"/>
        </w:numPr>
        <w:rPr>
          <w:lang w:val="fr-FR"/>
        </w:rPr>
      </w:pPr>
      <w:r>
        <w:rPr>
          <w:b/>
          <w:lang w:val="fr-FR"/>
        </w:rPr>
        <w:t xml:space="preserve">Pompe à piston : </w:t>
      </w:r>
      <w:r>
        <w:rPr>
          <w:lang w:val="fr-FR"/>
        </w:rPr>
        <w:t>utilisée pour les fluides à haute pression, comme dans les systèmes hydrauliques ou les installations de dosage</w:t>
      </w:r>
    </w:p>
    <w:p w14:paraId="749308E5" w14:textId="302F1C69" w:rsidR="00EE6D6B" w:rsidRPr="001E3B97" w:rsidRDefault="000E4E4C" w:rsidP="00EE6D6B">
      <w:pPr>
        <w:keepNext/>
        <w:ind w:left="720"/>
        <w:rPr>
          <w:lang w:val="fr-FR"/>
        </w:rPr>
      </w:pPr>
      <w:r w:rsidRPr="000E4E4C">
        <w:rPr>
          <w:noProof/>
        </w:rPr>
        <w:lastRenderedPageBreak/>
        <w:drawing>
          <wp:anchor distT="0" distB="0" distL="114300" distR="114300" simplePos="0" relativeHeight="251696128" behindDoc="0" locked="0" layoutInCell="1" allowOverlap="1" wp14:anchorId="1A61B9D2" wp14:editId="13CFF482">
            <wp:simplePos x="0" y="0"/>
            <wp:positionH relativeFrom="margin">
              <wp:align>center</wp:align>
            </wp:positionH>
            <wp:positionV relativeFrom="paragraph">
              <wp:posOffset>130629</wp:posOffset>
            </wp:positionV>
            <wp:extent cx="5200650" cy="3228975"/>
            <wp:effectExtent l="0" t="0" r="0" b="9525"/>
            <wp:wrapTopAndBottom/>
            <wp:docPr id="4719637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63754" name=""/>
                    <pic:cNvPicPr/>
                  </pic:nvPicPr>
                  <pic:blipFill>
                    <a:blip r:embed="rId20">
                      <a:extLst>
                        <a:ext uri="{28A0092B-C50C-407E-A947-70E740481C1C}">
                          <a14:useLocalDpi xmlns:a14="http://schemas.microsoft.com/office/drawing/2010/main" val="0"/>
                        </a:ext>
                      </a:extLst>
                    </a:blip>
                    <a:stretch>
                      <a:fillRect/>
                    </a:stretch>
                  </pic:blipFill>
                  <pic:spPr>
                    <a:xfrm>
                      <a:off x="0" y="0"/>
                      <a:ext cx="5200650" cy="3228975"/>
                    </a:xfrm>
                    <a:prstGeom prst="rect">
                      <a:avLst/>
                    </a:prstGeom>
                  </pic:spPr>
                </pic:pic>
              </a:graphicData>
            </a:graphic>
          </wp:anchor>
        </w:drawing>
      </w:r>
    </w:p>
    <w:p w14:paraId="47C92769" w14:textId="4FE33220" w:rsidR="00EE6D6B" w:rsidRPr="00EE6D6B" w:rsidRDefault="00EE6D6B" w:rsidP="00EE6D6B">
      <w:pPr>
        <w:pStyle w:val="Caption"/>
        <w:rPr>
          <w:lang w:val="fr-FR"/>
        </w:rPr>
      </w:pPr>
      <w:bookmarkStart w:id="46" w:name="_Toc215348901"/>
      <w:r w:rsidRPr="00EE6D6B">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2</w:t>
      </w:r>
      <w:r w:rsidR="00EC0060">
        <w:rPr>
          <w:lang w:val="fr-FR"/>
        </w:rPr>
        <w:fldChar w:fldCharType="end"/>
      </w:r>
      <w:r w:rsidRPr="00EE6D6B">
        <w:rPr>
          <w:lang w:val="fr-FR"/>
        </w:rPr>
        <w:t xml:space="preserve">: Partie d'une pompe </w:t>
      </w:r>
      <w:del w:id="47" w:author="Mwamba Kasongo, Dahouda (Katanga - CD)" w:date="2025-12-02T11:05:00Z" w16du:dateUtc="2025-12-02T09:05:00Z">
        <w:r w:rsidRPr="00EE6D6B" w:rsidDel="002F214E">
          <w:rPr>
            <w:lang w:val="fr-FR"/>
          </w:rPr>
          <w:delText>a</w:delText>
        </w:r>
      </w:del>
      <w:ins w:id="48" w:author="Mwamba Kasongo, Dahouda (Katanga - CD)" w:date="2025-12-02T11:05:00Z" w16du:dateUtc="2025-12-02T09:05:00Z">
        <w:r w:rsidR="002F214E" w:rsidRPr="00EE6D6B">
          <w:rPr>
            <w:lang w:val="fr-FR"/>
          </w:rPr>
          <w:t>à</w:t>
        </w:r>
      </w:ins>
      <w:r w:rsidRPr="00EE6D6B">
        <w:rPr>
          <w:lang w:val="fr-FR"/>
        </w:rPr>
        <w:t xml:space="preserve"> piston</w:t>
      </w:r>
      <w:bookmarkEnd w:id="46"/>
    </w:p>
    <w:p w14:paraId="0AF9C87B" w14:textId="77777777" w:rsidR="00390D71" w:rsidRDefault="00390D71">
      <w:pPr>
        <w:numPr>
          <w:ilvl w:val="0"/>
          <w:numId w:val="3"/>
        </w:numPr>
        <w:rPr>
          <w:lang w:val="fr-FR"/>
        </w:rPr>
      </w:pPr>
      <w:r>
        <w:rPr>
          <w:b/>
          <w:lang w:val="fr-FR"/>
        </w:rPr>
        <w:t>Pompe à diaphragme :</w:t>
      </w:r>
      <w:r>
        <w:rPr>
          <w:lang w:val="fr-FR"/>
        </w:rPr>
        <w:t xml:space="preserve"> adaptée aux fluides corrosifs ou sensibles, souvent utilisée dans l’industrie chimique ou pharmaceutique.</w:t>
      </w:r>
    </w:p>
    <w:p w14:paraId="2B8CC84A" w14:textId="77777777" w:rsidR="00EE6D6B" w:rsidRPr="00EE6D6B" w:rsidRDefault="00390D71">
      <w:pPr>
        <w:numPr>
          <w:ilvl w:val="0"/>
          <w:numId w:val="3"/>
        </w:numPr>
        <w:rPr>
          <w:lang w:val="fr-FR"/>
        </w:rPr>
      </w:pPr>
      <w:r>
        <w:rPr>
          <w:b/>
          <w:lang w:val="fr-FR"/>
        </w:rPr>
        <w:t>Pompe à engrenages :</w:t>
      </w:r>
      <w:r>
        <w:rPr>
          <w:lang w:val="fr-FR"/>
        </w:rPr>
        <w:t xml:space="preserve"> efficace pour les huiles, peintures ou polymères. Elle offre un débit régulier et une bonne résistance à l’usure.</w:t>
      </w:r>
    </w:p>
    <w:p w14:paraId="52EC7BCC" w14:textId="1FB15645" w:rsidR="00EE6D6B" w:rsidRDefault="0088440A" w:rsidP="00EE6D6B">
      <w:pPr>
        <w:keepNext/>
        <w:tabs>
          <w:tab w:val="left" w:pos="2850"/>
        </w:tabs>
      </w:pPr>
      <w:r>
        <w:rPr>
          <w:noProof/>
        </w:rPr>
        <w:drawing>
          <wp:inline distT="0" distB="0" distL="0" distR="0" wp14:anchorId="4F073E8A" wp14:editId="3E06A33E">
            <wp:extent cx="3268980" cy="231648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68980" cy="2316480"/>
                    </a:xfrm>
                    <a:prstGeom prst="rect">
                      <a:avLst/>
                    </a:prstGeom>
                    <a:noFill/>
                    <a:ln>
                      <a:noFill/>
                    </a:ln>
                  </pic:spPr>
                </pic:pic>
              </a:graphicData>
            </a:graphic>
          </wp:inline>
        </w:drawing>
      </w:r>
    </w:p>
    <w:p w14:paraId="555634CC" w14:textId="07561ADC" w:rsidR="00EE6D6B" w:rsidRDefault="003468D8" w:rsidP="008D3E38">
      <w:pPr>
        <w:pStyle w:val="Caption"/>
        <w:rPr>
          <w:lang w:val="fr-FR"/>
        </w:rPr>
      </w:pPr>
      <w:bookmarkStart w:id="49" w:name="_Toc215348902"/>
      <w:r w:rsidRPr="003468D8">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3</w:t>
      </w:r>
      <w:r w:rsidR="00EC0060">
        <w:rPr>
          <w:lang w:val="fr-FR"/>
        </w:rPr>
        <w:fldChar w:fldCharType="end"/>
      </w:r>
      <w:r w:rsidRPr="003468D8">
        <w:rPr>
          <w:lang w:val="fr-FR"/>
        </w:rPr>
        <w:t>: Vue d'une pompe à engrenages</w:t>
      </w:r>
      <w:bookmarkEnd w:id="49"/>
      <w:r w:rsidRPr="003468D8">
        <w:rPr>
          <w:lang w:val="fr-FR"/>
        </w:rPr>
        <w:t xml:space="preserve"> </w:t>
      </w:r>
    </w:p>
    <w:p w14:paraId="67346154" w14:textId="77777777" w:rsidR="00EE6D6B" w:rsidRPr="00EE6D6B" w:rsidRDefault="00EE6D6B" w:rsidP="00EE6D6B">
      <w:pPr>
        <w:keepNext/>
        <w:rPr>
          <w:lang w:val="fr-FR"/>
        </w:rPr>
      </w:pPr>
    </w:p>
    <w:p w14:paraId="5F86D0F2" w14:textId="77777777" w:rsidR="00390D71" w:rsidRDefault="00390D71">
      <w:pPr>
        <w:numPr>
          <w:ilvl w:val="0"/>
          <w:numId w:val="3"/>
        </w:numPr>
        <w:rPr>
          <w:lang w:val="fr-FR"/>
        </w:rPr>
      </w:pPr>
      <w:r>
        <w:rPr>
          <w:b/>
          <w:lang w:val="fr-FR"/>
        </w:rPr>
        <w:t>Pompe péristaltique :</w:t>
      </w:r>
      <w:r>
        <w:rPr>
          <w:lang w:val="fr-FR"/>
        </w:rPr>
        <w:t xml:space="preserve"> idéale pour les fluides sensibles ou contenant des particules, car le fluide ne touche pas les parties mécaniques</w:t>
      </w:r>
    </w:p>
    <w:p w14:paraId="520AB04D" w14:textId="77777777" w:rsidR="00390D71" w:rsidRDefault="00390D71" w:rsidP="00390D71">
      <w:pPr>
        <w:rPr>
          <w:lang w:val="fr-FR"/>
        </w:rPr>
      </w:pPr>
      <w:r>
        <w:rPr>
          <w:lang w:val="fr-FR"/>
        </w:rPr>
        <w:t>Ces pompes sont souvent privilégiées dans les environnements où la précision de dosage ou la résistance chimique est cruciale, comme dans les unités de neutralisation ou de traitement chimique.</w:t>
      </w:r>
    </w:p>
    <w:p w14:paraId="7F1A5262" w14:textId="77777777" w:rsidR="00C4134E" w:rsidRDefault="00C4134E">
      <w:pPr>
        <w:pStyle w:val="Heading4"/>
        <w:numPr>
          <w:ilvl w:val="2"/>
          <w:numId w:val="1"/>
        </w:numPr>
        <w:rPr>
          <w:lang w:val="fr-FR"/>
        </w:rPr>
      </w:pPr>
      <w:r>
        <w:rPr>
          <w:lang w:val="fr-FR"/>
        </w:rPr>
        <w:t>Pompes hydrodynamiques</w:t>
      </w:r>
    </w:p>
    <w:p w14:paraId="2FD786B1" w14:textId="77777777" w:rsidR="00C4134E" w:rsidRDefault="00C4134E" w:rsidP="00C4134E">
      <w:pPr>
        <w:rPr>
          <w:lang w:val="fr-FR"/>
        </w:rPr>
      </w:pPr>
      <w:r>
        <w:rPr>
          <w:lang w:val="fr-FR"/>
        </w:rPr>
        <w:t>Ces pompes utilisent l’énergie cinétique pour déplacer le fluide. Elles sont adaptées aux liquides peu visqueux et aux grands débits</w:t>
      </w:r>
      <w:r w:rsidR="00E44EE5">
        <w:rPr>
          <w:noProof/>
          <w:lang w:val="fr-FR"/>
        </w:rPr>
        <w:t xml:space="preserve"> (Strauser, 2025)</w:t>
      </w:r>
      <w:r>
        <w:rPr>
          <w:lang w:val="fr-FR"/>
        </w:rPr>
        <w:t>.</w:t>
      </w:r>
    </w:p>
    <w:p w14:paraId="7A570F56" w14:textId="77777777" w:rsidR="00C4134E" w:rsidRDefault="00C4134E">
      <w:pPr>
        <w:numPr>
          <w:ilvl w:val="0"/>
          <w:numId w:val="4"/>
        </w:numPr>
        <w:rPr>
          <w:lang w:val="fr-FR"/>
        </w:rPr>
      </w:pPr>
      <w:r>
        <w:rPr>
          <w:b/>
          <w:lang w:val="fr-FR"/>
        </w:rPr>
        <w:t xml:space="preserve">Pompe centrifuge : </w:t>
      </w:r>
      <w:r>
        <w:rPr>
          <w:lang w:val="fr-FR"/>
        </w:rPr>
        <w:t xml:space="preserve"> la plus courante dans l’industrie. Elle fonctionne par rotation d’une roue qui accélère le fluide. Idéale pour l’eau, les solutions acides ou alcalines.</w:t>
      </w:r>
    </w:p>
    <w:p w14:paraId="78F44AAD" w14:textId="3B3E6BA9" w:rsidR="003468D8" w:rsidRDefault="0088440A" w:rsidP="003468D8">
      <w:pPr>
        <w:keepNext/>
        <w:ind w:left="720"/>
      </w:pPr>
      <w:r>
        <w:rPr>
          <w:noProof/>
        </w:rPr>
        <w:drawing>
          <wp:inline distT="0" distB="0" distL="0" distR="0" wp14:anchorId="63F712D7" wp14:editId="6C560659">
            <wp:extent cx="3787140" cy="2354580"/>
            <wp:effectExtent l="0" t="0" r="0" b="0"/>
            <wp:docPr id="3" name="Image 5" descr="général-composants-d’un centrifuge-pom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général-composants-d’un centrifuge-pomp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7140" cy="2354580"/>
                    </a:xfrm>
                    <a:prstGeom prst="rect">
                      <a:avLst/>
                    </a:prstGeom>
                    <a:noFill/>
                    <a:ln>
                      <a:noFill/>
                    </a:ln>
                  </pic:spPr>
                </pic:pic>
              </a:graphicData>
            </a:graphic>
          </wp:inline>
        </w:drawing>
      </w:r>
    </w:p>
    <w:p w14:paraId="4EE1D98A" w14:textId="1F43D642" w:rsidR="003468D8" w:rsidRDefault="003468D8" w:rsidP="003468D8">
      <w:pPr>
        <w:pStyle w:val="Caption"/>
        <w:rPr>
          <w:lang w:val="fr-FR"/>
        </w:rPr>
      </w:pPr>
      <w:bookmarkStart w:id="50" w:name="_Toc215348903"/>
      <w:r w:rsidRPr="003468D8">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4</w:t>
      </w:r>
      <w:r w:rsidR="00EC0060">
        <w:rPr>
          <w:lang w:val="fr-FR"/>
        </w:rPr>
        <w:fldChar w:fldCharType="end"/>
      </w:r>
      <w:r w:rsidRPr="003468D8">
        <w:rPr>
          <w:lang w:val="fr-FR"/>
        </w:rPr>
        <w:t>: Composition d'une pompe centrifuge</w:t>
      </w:r>
      <w:bookmarkEnd w:id="50"/>
    </w:p>
    <w:p w14:paraId="4963655D" w14:textId="77777777" w:rsidR="00C4134E" w:rsidRDefault="00C4134E">
      <w:pPr>
        <w:numPr>
          <w:ilvl w:val="0"/>
          <w:numId w:val="4"/>
        </w:numPr>
        <w:rPr>
          <w:lang w:val="fr-FR"/>
        </w:rPr>
      </w:pPr>
      <w:r>
        <w:rPr>
          <w:b/>
          <w:lang w:val="fr-FR"/>
        </w:rPr>
        <w:t>Pompe hélicoïdale (ou à vis) :</w:t>
      </w:r>
      <w:r>
        <w:rPr>
          <w:lang w:val="fr-FR"/>
        </w:rPr>
        <w:t xml:space="preserve"> utilisée pour les fluides chargés ou abrasifs. Elle offre un débit constant même avec des fluides complexes.</w:t>
      </w:r>
    </w:p>
    <w:p w14:paraId="05347FA6" w14:textId="179A8A28" w:rsidR="003468D8" w:rsidRDefault="0088440A" w:rsidP="003468D8">
      <w:pPr>
        <w:keepNext/>
        <w:ind w:left="720"/>
      </w:pPr>
      <w:r w:rsidRPr="004379BC">
        <w:rPr>
          <w:noProof/>
          <w:color w:val="000000"/>
          <w:szCs w:val="24"/>
        </w:rPr>
        <w:lastRenderedPageBreak/>
        <w:drawing>
          <wp:inline distT="0" distB="0" distL="0" distR="0" wp14:anchorId="189AB2BA" wp14:editId="7FFFE8FF">
            <wp:extent cx="3909060" cy="1783080"/>
            <wp:effectExtent l="0" t="0" r="0" b="0"/>
            <wp:docPr id="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9060" cy="1783080"/>
                    </a:xfrm>
                    <a:prstGeom prst="rect">
                      <a:avLst/>
                    </a:prstGeom>
                    <a:noFill/>
                    <a:ln>
                      <a:noFill/>
                    </a:ln>
                  </pic:spPr>
                </pic:pic>
              </a:graphicData>
            </a:graphic>
          </wp:inline>
        </w:drawing>
      </w:r>
    </w:p>
    <w:p w14:paraId="4A11B522" w14:textId="11E05DDA" w:rsidR="003468D8" w:rsidRDefault="003468D8" w:rsidP="003468D8">
      <w:pPr>
        <w:pStyle w:val="Caption"/>
        <w:rPr>
          <w:lang w:val="fr-FR"/>
        </w:rPr>
      </w:pPr>
      <w:bookmarkStart w:id="51" w:name="_Toc215348904"/>
      <w:r>
        <w:t xml:space="preserve">Figure </w:t>
      </w:r>
      <w:r w:rsidR="00EC0060">
        <w:fldChar w:fldCharType="begin"/>
      </w:r>
      <w:r w:rsidR="00EC0060">
        <w:instrText xml:space="preserve"> STYLEREF 1 \s </w:instrText>
      </w:r>
      <w:r w:rsidR="00EC0060">
        <w:fldChar w:fldCharType="separate"/>
      </w:r>
      <w:r w:rsidR="00EC0060">
        <w:rPr>
          <w:noProof/>
        </w:rPr>
        <w:t>I</w:t>
      </w:r>
      <w:r w:rsidR="00EC0060">
        <w:fldChar w:fldCharType="end"/>
      </w:r>
      <w:r w:rsidR="00EC0060">
        <w:noBreakHyphen/>
      </w:r>
      <w:r w:rsidR="00EC0060">
        <w:fldChar w:fldCharType="begin"/>
      </w:r>
      <w:r w:rsidR="00EC0060">
        <w:instrText xml:space="preserve"> SEQ Figure \* ARABIC \s 1 </w:instrText>
      </w:r>
      <w:r w:rsidR="00EC0060">
        <w:fldChar w:fldCharType="separate"/>
      </w:r>
      <w:r w:rsidR="00EC0060">
        <w:rPr>
          <w:noProof/>
        </w:rPr>
        <w:t>5</w:t>
      </w:r>
      <w:r w:rsidR="00EC0060">
        <w:fldChar w:fldCharType="end"/>
      </w:r>
      <w:r>
        <w:t>: Pompe à vis</w:t>
      </w:r>
      <w:bookmarkEnd w:id="51"/>
    </w:p>
    <w:p w14:paraId="245EAB2D" w14:textId="77777777" w:rsidR="00C4134E" w:rsidRDefault="00C4134E">
      <w:pPr>
        <w:numPr>
          <w:ilvl w:val="0"/>
          <w:numId w:val="4"/>
        </w:numPr>
        <w:rPr>
          <w:lang w:val="fr-FR"/>
        </w:rPr>
      </w:pPr>
      <w:r>
        <w:rPr>
          <w:b/>
          <w:lang w:val="fr-FR"/>
        </w:rPr>
        <w:t>Pompe vortex :</w:t>
      </w:r>
      <w:r>
        <w:rPr>
          <w:lang w:val="fr-FR"/>
        </w:rPr>
        <w:t xml:space="preserve"> conçue pour les liquides contenant des solides en suspension. Elle limite les risques de colmatage.</w:t>
      </w:r>
    </w:p>
    <w:p w14:paraId="5ED99E4F" w14:textId="77777777" w:rsidR="00C4134E" w:rsidRDefault="00C4134E">
      <w:pPr>
        <w:numPr>
          <w:ilvl w:val="0"/>
          <w:numId w:val="4"/>
        </w:numPr>
        <w:rPr>
          <w:lang w:val="fr-FR"/>
        </w:rPr>
      </w:pPr>
      <w:r>
        <w:rPr>
          <w:b/>
          <w:lang w:val="fr-FR"/>
        </w:rPr>
        <w:t>Pompe axiale :</w:t>
      </w:r>
      <w:r>
        <w:rPr>
          <w:lang w:val="fr-FR"/>
        </w:rPr>
        <w:t xml:space="preserve"> utilisée pour les très grands débits à faible pression, comme dans les stations de pompage ou les systèmes de refroidissement.</w:t>
      </w:r>
    </w:p>
    <w:p w14:paraId="5D9B290B" w14:textId="203C1306" w:rsidR="00EE6D6B" w:rsidRDefault="0088440A" w:rsidP="00EE6D6B">
      <w:pPr>
        <w:keepNext/>
        <w:ind w:left="720"/>
      </w:pPr>
      <w:r>
        <w:rPr>
          <w:noProof/>
        </w:rPr>
        <w:drawing>
          <wp:inline distT="0" distB="0" distL="0" distR="0" wp14:anchorId="01C73D46" wp14:editId="6317B9B4">
            <wp:extent cx="3512820" cy="2049780"/>
            <wp:effectExtent l="0" t="0" r="0" b="0"/>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2820" cy="2049780"/>
                    </a:xfrm>
                    <a:prstGeom prst="rect">
                      <a:avLst/>
                    </a:prstGeom>
                    <a:noFill/>
                    <a:ln>
                      <a:noFill/>
                    </a:ln>
                  </pic:spPr>
                </pic:pic>
              </a:graphicData>
            </a:graphic>
          </wp:inline>
        </w:drawing>
      </w:r>
    </w:p>
    <w:p w14:paraId="24827DDD" w14:textId="1E602A07" w:rsidR="003468D8" w:rsidRDefault="00EE6D6B" w:rsidP="00EE6D6B">
      <w:pPr>
        <w:pStyle w:val="Caption"/>
        <w:rPr>
          <w:lang w:val="fr-FR"/>
        </w:rPr>
      </w:pPr>
      <w:bookmarkStart w:id="52" w:name="_Toc215348905"/>
      <w:r w:rsidRPr="00EE6D6B">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6</w:t>
      </w:r>
      <w:r w:rsidR="00EC0060">
        <w:rPr>
          <w:lang w:val="fr-FR"/>
        </w:rPr>
        <w:fldChar w:fldCharType="end"/>
      </w:r>
      <w:r w:rsidRPr="00EE6D6B">
        <w:rPr>
          <w:lang w:val="fr-FR"/>
        </w:rPr>
        <w:t>: Comparaison de la pompe axiale à celle radiale</w:t>
      </w:r>
      <w:bookmarkEnd w:id="52"/>
    </w:p>
    <w:p w14:paraId="3D234C38" w14:textId="77777777" w:rsidR="00C4134E" w:rsidRDefault="00C4134E" w:rsidP="00C4134E">
      <w:pPr>
        <w:rPr>
          <w:lang w:val="fr-FR"/>
        </w:rPr>
      </w:pPr>
      <w:r>
        <w:rPr>
          <w:lang w:val="fr-FR"/>
        </w:rPr>
        <w:t xml:space="preserve">Dans le contexte de KCC </w:t>
      </w:r>
      <w:proofErr w:type="spellStart"/>
      <w:r>
        <w:rPr>
          <w:lang w:val="fr-FR"/>
        </w:rPr>
        <w:t>Luilu</w:t>
      </w:r>
      <w:proofErr w:type="spellEnd"/>
      <w:r>
        <w:rPr>
          <w:lang w:val="fr-FR"/>
        </w:rPr>
        <w:t>, les pompes centrifuges sont probablement majoritaires, mais les pompes hélicoïdales ou à diaphragme peuvent être utilisées pour les fluides corrosifs ou chargés issus du processus de neutralisation.</w:t>
      </w:r>
    </w:p>
    <w:p w14:paraId="60981839" w14:textId="77777777" w:rsidR="001E3B97" w:rsidRDefault="001E3B97" w:rsidP="00C4134E">
      <w:pPr>
        <w:rPr>
          <w:lang w:val="fr-FR"/>
        </w:rPr>
      </w:pPr>
    </w:p>
    <w:p w14:paraId="0B6C0C5D" w14:textId="675B0830" w:rsidR="00D7735B" w:rsidRDefault="00D7735B">
      <w:pPr>
        <w:pStyle w:val="Heading2"/>
        <w:numPr>
          <w:ilvl w:val="1"/>
          <w:numId w:val="1"/>
        </w:numPr>
        <w:ind w:left="426"/>
        <w:rPr>
          <w:lang w:val="fr-FR"/>
        </w:rPr>
      </w:pPr>
      <w:bookmarkStart w:id="53" w:name="_Toc215349572"/>
      <w:r>
        <w:rPr>
          <w:lang w:val="fr-FR"/>
        </w:rPr>
        <w:lastRenderedPageBreak/>
        <w:t>Principales caractéristiques d’une pompe</w:t>
      </w:r>
      <w:bookmarkEnd w:id="53"/>
    </w:p>
    <w:p w14:paraId="3FA1CE1C" w14:textId="003A8E28" w:rsidR="00D7735B" w:rsidRDefault="00D7735B">
      <w:pPr>
        <w:pStyle w:val="Heading3"/>
        <w:numPr>
          <w:ilvl w:val="2"/>
          <w:numId w:val="1"/>
        </w:numPr>
        <w:ind w:left="709"/>
        <w:rPr>
          <w:lang w:val="fr-FR"/>
        </w:rPr>
      </w:pPr>
      <w:bookmarkStart w:id="54" w:name="_Toc215349573"/>
      <w:r>
        <w:rPr>
          <w:lang w:val="fr-FR"/>
        </w:rPr>
        <w:t>Le débit volumique</w:t>
      </w:r>
      <w:bookmarkEnd w:id="54"/>
    </w:p>
    <w:p w14:paraId="1C90B80F" w14:textId="23489738" w:rsidR="00D7735B" w:rsidRDefault="00D7735B" w:rsidP="00D7735B">
      <w:pPr>
        <w:rPr>
          <w:lang w:val="fr-FR"/>
        </w:rPr>
      </w:pPr>
      <w:r>
        <w:rPr>
          <w:lang w:val="fr-FR"/>
        </w:rPr>
        <w:t>Le débit volumique d’une pompe (</w:t>
      </w:r>
      <m:oMath>
        <m:r>
          <m:rPr>
            <m:sty m:val="p"/>
          </m:rPr>
          <w:rPr>
            <w:rFonts w:ascii="Cambria Math" w:hAnsi="Cambria Math" w:cs="Cambria Math"/>
            <w:lang w:val="fr-FR"/>
          </w:rPr>
          <m:t>Qv)</m:t>
        </m:r>
      </m:oMath>
      <w:r>
        <w:rPr>
          <w:lang w:val="fr-FR"/>
        </w:rPr>
        <w:t xml:space="preserve"> est la quantité de fluide qu’elle déplace par unité de temps, généralement exprimée en litres par minutes (L/min) ou en mètres cubes par heure(m</w:t>
      </w:r>
      <w:r>
        <w:rPr>
          <w:vertAlign w:val="superscript"/>
          <w:lang w:val="fr-FR"/>
        </w:rPr>
        <w:t>3</w:t>
      </w:r>
      <w:r>
        <w:rPr>
          <w:lang w:val="fr-FR"/>
        </w:rPr>
        <w:t>/h)</w:t>
      </w:r>
    </w:p>
    <w:p w14:paraId="19AED029" w14:textId="02903849" w:rsidR="00D7735B" w:rsidRPr="00D26A20" w:rsidRDefault="00D7735B" w:rsidP="00D7735B">
      <m:oMathPara>
        <m:oMath>
          <m:r>
            <m:rPr>
              <m:sty m:val="p"/>
            </m:rPr>
            <w:rPr>
              <w:rFonts w:ascii="Cambria Math" w:hAnsi="Cambria Math" w:cs="Cambria Math"/>
            </w:rPr>
            <m:t>Qv</m:t>
          </m:r>
          <m:r>
            <m:rPr>
              <m:sty m:val="p"/>
            </m:rPr>
            <w:rPr>
              <w:rFonts w:ascii="Cambria Math" w:hAnsi="Cambria Math"/>
            </w:rPr>
            <m:t>= V.S</m:t>
          </m:r>
        </m:oMath>
      </m:oMathPara>
    </w:p>
    <w:p w14:paraId="48AFBA43" w14:textId="77777777" w:rsidR="00D26A20" w:rsidRPr="00D7735B" w:rsidRDefault="00D26A20" w:rsidP="00D7735B"/>
    <w:p w14:paraId="027720E1" w14:textId="77777777" w:rsidR="00D7735B" w:rsidRPr="00D7735B" w:rsidRDefault="00D7735B" w:rsidP="00D7735B">
      <w:pPr>
        <w:rPr>
          <w:lang w:val="fr-FR"/>
        </w:rPr>
      </w:pPr>
      <w:r w:rsidRPr="00D7735B">
        <w:rPr>
          <w:lang w:val="fr-FR"/>
        </w:rPr>
        <w:t xml:space="preserve">Avec </w:t>
      </w:r>
    </w:p>
    <w:p w14:paraId="6070EB02" w14:textId="4F1DEC72" w:rsidR="00D7735B" w:rsidRPr="00D7735B" w:rsidRDefault="00D7735B" w:rsidP="00D7735B">
      <w:pPr>
        <w:rPr>
          <w:lang w:val="fr-FR"/>
        </w:rPr>
      </w:pPr>
      <w:proofErr w:type="spellStart"/>
      <w:proofErr w:type="gramStart"/>
      <w:r w:rsidRPr="00D7735B">
        <w:rPr>
          <w:lang w:val="fr-FR"/>
        </w:rPr>
        <w:t>Q</w:t>
      </w:r>
      <w:r w:rsidRPr="00D7735B">
        <w:rPr>
          <w:vertAlign w:val="subscript"/>
          <w:lang w:val="fr-FR"/>
        </w:rPr>
        <w:t>v</w:t>
      </w:r>
      <w:proofErr w:type="spellEnd"/>
      <w:r w:rsidRPr="00D7735B">
        <w:rPr>
          <w:lang w:val="fr-FR"/>
        </w:rPr>
        <w:t>:</w:t>
      </w:r>
      <w:proofErr w:type="gramEnd"/>
      <w:r w:rsidRPr="00D7735B">
        <w:rPr>
          <w:lang w:val="fr-FR"/>
        </w:rPr>
        <w:t xml:space="preserve"> débit volumique </w:t>
      </w:r>
      <w:r>
        <w:rPr>
          <w:lang w:val="fr-FR"/>
        </w:rPr>
        <w:t>(m</w:t>
      </w:r>
      <w:r>
        <w:rPr>
          <w:vertAlign w:val="superscript"/>
          <w:lang w:val="fr-FR"/>
        </w:rPr>
        <w:t>3</w:t>
      </w:r>
      <w:r>
        <w:rPr>
          <w:lang w:val="fr-FR"/>
        </w:rPr>
        <w:t>/h)</w:t>
      </w:r>
    </w:p>
    <w:p w14:paraId="1E922175" w14:textId="588C5C67" w:rsidR="00D7735B" w:rsidRDefault="00D7735B" w:rsidP="00D7735B">
      <w:pPr>
        <w:rPr>
          <w:lang w:val="fr-FR"/>
        </w:rPr>
      </w:pPr>
      <w:r w:rsidRPr="00D7735B">
        <w:rPr>
          <w:lang w:val="fr-FR"/>
        </w:rPr>
        <w:t>V : vo</w:t>
      </w:r>
      <w:r>
        <w:rPr>
          <w:lang w:val="fr-FR"/>
        </w:rPr>
        <w:t>lume de l’écoulement (m</w:t>
      </w:r>
      <w:r>
        <w:rPr>
          <w:vertAlign w:val="superscript"/>
          <w:lang w:val="fr-FR"/>
        </w:rPr>
        <w:t>3</w:t>
      </w:r>
      <w:r>
        <w:rPr>
          <w:lang w:val="fr-FR"/>
        </w:rPr>
        <w:t>)</w:t>
      </w:r>
    </w:p>
    <w:p w14:paraId="32BA10CD" w14:textId="27A462CB" w:rsidR="00D7735B" w:rsidRDefault="00244CF3" w:rsidP="00D7735B">
      <w:pPr>
        <w:rPr>
          <w:lang w:val="fr-FR"/>
        </w:rPr>
      </w:pPr>
      <w:r>
        <w:rPr>
          <w:lang w:val="fr-FR"/>
        </w:rPr>
        <w:t>S : section de l’aire (m</w:t>
      </w:r>
      <w:r>
        <w:rPr>
          <w:vertAlign w:val="superscript"/>
          <w:lang w:val="fr-FR"/>
        </w:rPr>
        <w:t>2</w:t>
      </w:r>
      <w:r>
        <w:rPr>
          <w:lang w:val="fr-FR"/>
        </w:rPr>
        <w:t>)</w:t>
      </w:r>
    </w:p>
    <w:p w14:paraId="14E448F4" w14:textId="77777777" w:rsidR="00244CF3" w:rsidRPr="00244CF3" w:rsidRDefault="00244CF3">
      <w:pPr>
        <w:pStyle w:val="ListParagraph"/>
        <w:keepNext/>
        <w:numPr>
          <w:ilvl w:val="0"/>
          <w:numId w:val="11"/>
        </w:numPr>
        <w:spacing w:before="240" w:after="60"/>
        <w:outlineLvl w:val="2"/>
        <w:rPr>
          <w:b/>
          <w:bCs/>
          <w:i/>
          <w:vanish/>
          <w:szCs w:val="26"/>
          <w:lang w:val="fr-FR"/>
        </w:rPr>
      </w:pPr>
      <w:bookmarkStart w:id="55" w:name="_Toc215348998"/>
      <w:bookmarkStart w:id="56" w:name="_Toc215349188"/>
      <w:bookmarkStart w:id="57" w:name="_Toc215349381"/>
      <w:bookmarkStart w:id="58" w:name="_Toc215349574"/>
      <w:bookmarkEnd w:id="55"/>
      <w:bookmarkEnd w:id="56"/>
      <w:bookmarkEnd w:id="57"/>
      <w:bookmarkEnd w:id="58"/>
    </w:p>
    <w:p w14:paraId="7608DA55" w14:textId="77777777" w:rsidR="00244CF3" w:rsidRPr="00244CF3" w:rsidRDefault="00244CF3">
      <w:pPr>
        <w:pStyle w:val="ListParagraph"/>
        <w:keepNext/>
        <w:numPr>
          <w:ilvl w:val="1"/>
          <w:numId w:val="11"/>
        </w:numPr>
        <w:spacing w:before="240" w:after="60"/>
        <w:outlineLvl w:val="2"/>
        <w:rPr>
          <w:b/>
          <w:bCs/>
          <w:i/>
          <w:vanish/>
          <w:szCs w:val="26"/>
          <w:lang w:val="fr-FR"/>
        </w:rPr>
      </w:pPr>
      <w:bookmarkStart w:id="59" w:name="_Toc215348999"/>
      <w:bookmarkStart w:id="60" w:name="_Toc215349189"/>
      <w:bookmarkStart w:id="61" w:name="_Toc215349382"/>
      <w:bookmarkStart w:id="62" w:name="_Toc215349575"/>
      <w:bookmarkEnd w:id="59"/>
      <w:bookmarkEnd w:id="60"/>
      <w:bookmarkEnd w:id="61"/>
      <w:bookmarkEnd w:id="62"/>
    </w:p>
    <w:p w14:paraId="2073F4EE" w14:textId="77777777" w:rsidR="00244CF3" w:rsidRPr="00244CF3" w:rsidRDefault="00244CF3">
      <w:pPr>
        <w:pStyle w:val="ListParagraph"/>
        <w:keepNext/>
        <w:numPr>
          <w:ilvl w:val="1"/>
          <w:numId w:val="11"/>
        </w:numPr>
        <w:spacing w:before="240" w:after="60"/>
        <w:outlineLvl w:val="2"/>
        <w:rPr>
          <w:b/>
          <w:bCs/>
          <w:i/>
          <w:vanish/>
          <w:szCs w:val="26"/>
          <w:lang w:val="fr-FR"/>
        </w:rPr>
      </w:pPr>
      <w:bookmarkStart w:id="63" w:name="_Toc215349000"/>
      <w:bookmarkStart w:id="64" w:name="_Toc215349190"/>
      <w:bookmarkStart w:id="65" w:name="_Toc215349383"/>
      <w:bookmarkStart w:id="66" w:name="_Toc215349576"/>
      <w:bookmarkEnd w:id="63"/>
      <w:bookmarkEnd w:id="64"/>
      <w:bookmarkEnd w:id="65"/>
      <w:bookmarkEnd w:id="66"/>
    </w:p>
    <w:p w14:paraId="4C0CC25E" w14:textId="77777777" w:rsidR="00244CF3" w:rsidRPr="00244CF3" w:rsidRDefault="00244CF3">
      <w:pPr>
        <w:pStyle w:val="ListParagraph"/>
        <w:keepNext/>
        <w:numPr>
          <w:ilvl w:val="2"/>
          <w:numId w:val="11"/>
        </w:numPr>
        <w:spacing w:before="240" w:after="60"/>
        <w:outlineLvl w:val="2"/>
        <w:rPr>
          <w:b/>
          <w:bCs/>
          <w:i/>
          <w:vanish/>
          <w:szCs w:val="26"/>
          <w:lang w:val="fr-FR"/>
        </w:rPr>
      </w:pPr>
      <w:bookmarkStart w:id="67" w:name="_Toc215349001"/>
      <w:bookmarkStart w:id="68" w:name="_Toc215349191"/>
      <w:bookmarkStart w:id="69" w:name="_Toc215349384"/>
      <w:bookmarkStart w:id="70" w:name="_Toc215349577"/>
      <w:bookmarkEnd w:id="67"/>
      <w:bookmarkEnd w:id="68"/>
      <w:bookmarkEnd w:id="69"/>
      <w:bookmarkEnd w:id="70"/>
    </w:p>
    <w:p w14:paraId="7FF1B5C2" w14:textId="77700E67" w:rsidR="00244CF3" w:rsidRDefault="00244CF3">
      <w:pPr>
        <w:pStyle w:val="Heading3"/>
        <w:numPr>
          <w:ilvl w:val="2"/>
          <w:numId w:val="11"/>
        </w:numPr>
        <w:ind w:left="709"/>
        <w:rPr>
          <w:lang w:val="fr-FR"/>
        </w:rPr>
      </w:pPr>
      <w:bookmarkStart w:id="71" w:name="_Toc215349578"/>
      <w:r>
        <w:rPr>
          <w:lang w:val="fr-FR"/>
        </w:rPr>
        <w:t>Pression d’une pompe</w:t>
      </w:r>
      <w:bookmarkEnd w:id="71"/>
      <w:r>
        <w:rPr>
          <w:lang w:val="fr-FR"/>
        </w:rPr>
        <w:t xml:space="preserve"> </w:t>
      </w:r>
    </w:p>
    <w:p w14:paraId="251CAB91" w14:textId="618B0809" w:rsidR="00244CF3" w:rsidRDefault="00244CF3" w:rsidP="00244CF3">
      <w:pPr>
        <w:rPr>
          <w:lang w:val="fr-FR"/>
        </w:rPr>
      </w:pPr>
      <w:r>
        <w:rPr>
          <w:lang w:val="fr-FR"/>
        </w:rPr>
        <w:t>La pression correspond à la force appliquée perpendiculairement sur une surface. Elle est définie par la formule :</w:t>
      </w:r>
    </w:p>
    <w:p w14:paraId="3F528208" w14:textId="540E8C40" w:rsidR="00244CF3" w:rsidRPr="00244CF3" w:rsidRDefault="00244CF3" w:rsidP="00244CF3">
      <w:pPr>
        <w:rPr>
          <w:lang w:val="fr-FR"/>
        </w:rPr>
      </w:pPr>
      <m:oMathPara>
        <m:oMath>
          <m:r>
            <w:rPr>
              <w:rFonts w:ascii="Cambria Math" w:hAnsi="Cambria Math"/>
              <w:lang w:val="fr-FR"/>
            </w:rPr>
            <m:t>P=</m:t>
          </m:r>
          <m:f>
            <m:fPr>
              <m:ctrlPr>
                <w:rPr>
                  <w:rFonts w:ascii="Cambria Math" w:hAnsi="Cambria Math"/>
                  <w:i/>
                  <w:lang w:val="fr-FR"/>
                </w:rPr>
              </m:ctrlPr>
            </m:fPr>
            <m:num>
              <m:r>
                <w:rPr>
                  <w:rFonts w:ascii="Cambria Math" w:hAnsi="Cambria Math"/>
                  <w:lang w:val="fr-FR"/>
                </w:rPr>
                <m:t>F</m:t>
              </m:r>
            </m:num>
            <m:den>
              <m:r>
                <w:rPr>
                  <w:rFonts w:ascii="Cambria Math" w:hAnsi="Cambria Math"/>
                  <w:lang w:val="fr-FR"/>
                </w:rPr>
                <m:t>S</m:t>
              </m:r>
            </m:den>
          </m:f>
        </m:oMath>
      </m:oMathPara>
    </w:p>
    <w:p w14:paraId="0F5E4243" w14:textId="37B4648C" w:rsidR="00244CF3" w:rsidRDefault="00244CF3" w:rsidP="00244CF3">
      <w:pPr>
        <w:rPr>
          <w:lang w:val="fr-FR"/>
        </w:rPr>
      </w:pPr>
      <w:r>
        <w:rPr>
          <w:lang w:val="fr-FR"/>
        </w:rPr>
        <w:t>Avec :</w:t>
      </w:r>
    </w:p>
    <w:p w14:paraId="01F8B15C" w14:textId="399680DC" w:rsidR="00244CF3" w:rsidRDefault="00244CF3" w:rsidP="00244CF3">
      <w:pPr>
        <w:rPr>
          <w:lang w:val="fr-FR"/>
        </w:rPr>
      </w:pPr>
      <w:r>
        <w:rPr>
          <w:lang w:val="fr-FR"/>
        </w:rPr>
        <w:tab/>
        <w:t>P : pression en Pa ou Bar</w:t>
      </w:r>
    </w:p>
    <w:p w14:paraId="1D0665ED" w14:textId="3AE93E8B" w:rsidR="00244CF3" w:rsidRDefault="00244CF3" w:rsidP="00244CF3">
      <w:pPr>
        <w:rPr>
          <w:lang w:val="fr-FR"/>
        </w:rPr>
      </w:pPr>
      <w:r>
        <w:rPr>
          <w:lang w:val="fr-FR"/>
        </w:rPr>
        <w:tab/>
        <w:t>F : force en Newton ou kilogramme-force</w:t>
      </w:r>
    </w:p>
    <w:p w14:paraId="2C53B5F1" w14:textId="75CEC9D3" w:rsidR="00244CF3" w:rsidRDefault="00244CF3" w:rsidP="00244CF3">
      <w:pPr>
        <w:rPr>
          <w:lang w:val="fr-FR"/>
        </w:rPr>
      </w:pPr>
      <w:r>
        <w:rPr>
          <w:lang w:val="fr-FR"/>
        </w:rPr>
        <w:tab/>
        <w:t>S : surface en m</w:t>
      </w:r>
      <w:r>
        <w:rPr>
          <w:vertAlign w:val="superscript"/>
          <w:lang w:val="fr-FR"/>
        </w:rPr>
        <w:t>2</w:t>
      </w:r>
    </w:p>
    <w:p w14:paraId="3730E16B" w14:textId="7E15BABD" w:rsidR="00244CF3" w:rsidRDefault="00244CF3">
      <w:pPr>
        <w:pStyle w:val="Heading3"/>
        <w:numPr>
          <w:ilvl w:val="2"/>
          <w:numId w:val="11"/>
        </w:numPr>
        <w:ind w:left="709"/>
        <w:rPr>
          <w:lang w:val="fr-FR"/>
        </w:rPr>
      </w:pPr>
      <w:bookmarkStart w:id="72" w:name="_Toc215349579"/>
      <w:r>
        <w:rPr>
          <w:lang w:val="fr-FR"/>
        </w:rPr>
        <w:t>Puissance</w:t>
      </w:r>
      <w:bookmarkEnd w:id="72"/>
      <w:r>
        <w:rPr>
          <w:lang w:val="fr-FR"/>
        </w:rPr>
        <w:t xml:space="preserve"> </w:t>
      </w:r>
    </w:p>
    <w:p w14:paraId="69457719" w14:textId="304AF72A" w:rsidR="00244CF3" w:rsidRDefault="00244CF3" w:rsidP="00244CF3">
      <w:pPr>
        <w:rPr>
          <w:lang w:val="fr-FR"/>
        </w:rPr>
      </w:pPr>
      <w:r>
        <w:rPr>
          <w:lang w:val="fr-FR"/>
        </w:rPr>
        <w:t>En physique, la puissance mesure la rapidité avec laquelle un système fournit de l’énergie ou accomplit un travail. Elle est définie par :</w:t>
      </w:r>
    </w:p>
    <w:p w14:paraId="52E845B4" w14:textId="6497754E" w:rsidR="00244CF3" w:rsidRPr="00244CF3" w:rsidRDefault="00244CF3" w:rsidP="00244CF3">
      <w:pPr>
        <w:rPr>
          <w:lang w:val="fr-FR"/>
        </w:rPr>
      </w:pPr>
      <m:oMathPara>
        <m:oMath>
          <m:r>
            <w:rPr>
              <w:rFonts w:ascii="Cambria Math" w:hAnsi="Cambria Math"/>
              <w:lang w:val="fr-FR"/>
            </w:rPr>
            <m:t>P=</m:t>
          </m:r>
          <m:f>
            <m:fPr>
              <m:ctrlPr>
                <w:rPr>
                  <w:rFonts w:ascii="Cambria Math" w:hAnsi="Cambria Math"/>
                  <w:i/>
                  <w:lang w:val="fr-FR"/>
                </w:rPr>
              </m:ctrlPr>
            </m:fPr>
            <m:num>
              <m:r>
                <w:rPr>
                  <w:rFonts w:ascii="Cambria Math" w:hAnsi="Cambria Math"/>
                  <w:lang w:val="fr-FR"/>
                </w:rPr>
                <m:t>W</m:t>
              </m:r>
            </m:num>
            <m:den>
              <m:r>
                <w:rPr>
                  <w:rFonts w:ascii="Cambria Math" w:hAnsi="Cambria Math"/>
                  <w:lang w:val="fr-FR"/>
                </w:rPr>
                <m:t>t</m:t>
              </m:r>
            </m:den>
          </m:f>
        </m:oMath>
      </m:oMathPara>
    </w:p>
    <w:p w14:paraId="394F4715" w14:textId="32AD94DB" w:rsidR="00244CF3" w:rsidRDefault="00244CF3" w:rsidP="00244CF3">
      <w:pPr>
        <w:rPr>
          <w:lang w:val="fr-FR"/>
        </w:rPr>
      </w:pPr>
      <w:r>
        <w:rPr>
          <w:lang w:val="fr-FR"/>
        </w:rPr>
        <w:t>Avec :</w:t>
      </w:r>
    </w:p>
    <w:p w14:paraId="1BBFAEF7" w14:textId="5C0821DB" w:rsidR="00244CF3" w:rsidRDefault="00244CF3" w:rsidP="00244CF3">
      <w:pPr>
        <w:rPr>
          <w:lang w:val="fr-FR"/>
        </w:rPr>
      </w:pPr>
      <w:r>
        <w:rPr>
          <w:lang w:val="fr-FR"/>
        </w:rPr>
        <w:tab/>
        <w:t>P : Puissance (en Watt)</w:t>
      </w:r>
    </w:p>
    <w:p w14:paraId="16DF6B0D" w14:textId="71384E49" w:rsidR="00244CF3" w:rsidRDefault="00244CF3" w:rsidP="00244CF3">
      <w:pPr>
        <w:rPr>
          <w:lang w:val="fr-FR"/>
        </w:rPr>
      </w:pPr>
      <w:r>
        <w:rPr>
          <w:lang w:val="fr-FR"/>
        </w:rPr>
        <w:lastRenderedPageBreak/>
        <w:tab/>
        <w:t>W : travail ou énergie (en joules)</w:t>
      </w:r>
    </w:p>
    <w:p w14:paraId="282685E3" w14:textId="4E8B5FCC" w:rsidR="00244CF3" w:rsidRDefault="00244CF3" w:rsidP="00244CF3">
      <w:pPr>
        <w:rPr>
          <w:lang w:val="fr-FR"/>
        </w:rPr>
      </w:pPr>
      <w:r>
        <w:rPr>
          <w:lang w:val="fr-FR"/>
        </w:rPr>
        <w:tab/>
      </w:r>
      <w:proofErr w:type="gramStart"/>
      <w:r>
        <w:rPr>
          <w:lang w:val="fr-FR"/>
        </w:rPr>
        <w:t>t</w:t>
      </w:r>
      <w:proofErr w:type="gramEnd"/>
      <w:r>
        <w:rPr>
          <w:lang w:val="fr-FR"/>
        </w:rPr>
        <w:t xml:space="preserve"> : temps </w:t>
      </w:r>
      <w:proofErr w:type="gramStart"/>
      <w:r>
        <w:rPr>
          <w:lang w:val="fr-FR"/>
        </w:rPr>
        <w:t>( en</w:t>
      </w:r>
      <w:proofErr w:type="gramEnd"/>
      <w:r>
        <w:rPr>
          <w:lang w:val="fr-FR"/>
        </w:rPr>
        <w:t xml:space="preserve"> secondes)</w:t>
      </w:r>
    </w:p>
    <w:p w14:paraId="24FC3568" w14:textId="5B639F86" w:rsidR="00244CF3" w:rsidRDefault="00244CF3">
      <w:pPr>
        <w:pStyle w:val="Heading3"/>
        <w:numPr>
          <w:ilvl w:val="2"/>
          <w:numId w:val="11"/>
        </w:numPr>
        <w:ind w:left="709"/>
        <w:rPr>
          <w:lang w:val="fr-FR"/>
        </w:rPr>
      </w:pPr>
      <w:bookmarkStart w:id="73" w:name="_Toc215349580"/>
      <w:r>
        <w:rPr>
          <w:lang w:val="fr-FR"/>
        </w:rPr>
        <w:t>Rendement</w:t>
      </w:r>
      <w:bookmarkEnd w:id="73"/>
      <w:r>
        <w:rPr>
          <w:lang w:val="fr-FR"/>
        </w:rPr>
        <w:t xml:space="preserve"> </w:t>
      </w:r>
    </w:p>
    <w:p w14:paraId="5F477EBF" w14:textId="268ED03F" w:rsidR="00244CF3" w:rsidRDefault="00244CF3" w:rsidP="00244CF3">
      <w:pPr>
        <w:rPr>
          <w:lang w:val="fr-FR"/>
        </w:rPr>
      </w:pPr>
      <w:r>
        <w:rPr>
          <w:lang w:val="fr-FR"/>
        </w:rPr>
        <w:t>Le rendement est une grandeur sans unité (souvent exprimée en pourcentage) qui indique quelle part de l’énergie ou du travail fourni est réellement utilisé pour produire un effet utile</w:t>
      </w:r>
    </w:p>
    <w:p w14:paraId="2531574A" w14:textId="326CDC53" w:rsidR="00244CF3" w:rsidRPr="00244CF3" w:rsidRDefault="00FF5160" w:rsidP="00244CF3">
      <w:pPr>
        <w:rPr>
          <w:lang w:val="fr-FR"/>
        </w:rPr>
      </w:pPr>
      <m:oMathPara>
        <m:oMath>
          <m:r>
            <w:rPr>
              <w:rFonts w:ascii="Cambria Math" w:hAnsi="Cambria Math"/>
              <w:lang w:val="fr-FR"/>
            </w:rPr>
            <m:t>η=</m:t>
          </m:r>
          <m:f>
            <m:fPr>
              <m:ctrlPr>
                <w:rPr>
                  <w:rFonts w:ascii="Cambria Math" w:hAnsi="Cambria Math"/>
                  <w:i/>
                  <w:lang w:val="fr-FR"/>
                </w:rPr>
              </m:ctrlPr>
            </m:fPr>
            <m:num>
              <m:r>
                <w:rPr>
                  <w:rFonts w:ascii="Cambria Math" w:hAnsi="Cambria Math"/>
                  <w:lang w:val="fr-FR"/>
                </w:rPr>
                <m:t>energie utile</m:t>
              </m:r>
            </m:num>
            <m:den>
              <m:r>
                <w:rPr>
                  <w:rFonts w:ascii="Cambria Math" w:hAnsi="Cambria Math"/>
                  <w:lang w:val="fr-FR"/>
                </w:rPr>
                <m:t>énergie recue</m:t>
              </m:r>
            </m:den>
          </m:f>
        </m:oMath>
      </m:oMathPara>
    </w:p>
    <w:p w14:paraId="146B4027" w14:textId="77777777" w:rsidR="00244CF3" w:rsidRPr="00244CF3" w:rsidRDefault="00244CF3" w:rsidP="00244CF3">
      <w:pPr>
        <w:rPr>
          <w:lang w:val="fr-FR"/>
        </w:rPr>
      </w:pPr>
    </w:p>
    <w:p w14:paraId="0E2FDE62" w14:textId="304FEA96" w:rsidR="00E165E8" w:rsidRDefault="000E4E4C">
      <w:pPr>
        <w:pStyle w:val="Heading2"/>
        <w:numPr>
          <w:ilvl w:val="1"/>
          <w:numId w:val="11"/>
        </w:numPr>
        <w:ind w:left="426"/>
        <w:rPr>
          <w:lang w:val="fr-FR"/>
        </w:rPr>
      </w:pPr>
      <w:bookmarkStart w:id="74" w:name="_Toc215349581"/>
      <w:r>
        <w:rPr>
          <w:lang w:val="fr-FR"/>
        </w:rPr>
        <w:t>Défaillance des pompes</w:t>
      </w:r>
      <w:bookmarkEnd w:id="74"/>
    </w:p>
    <w:p w14:paraId="5C81D019" w14:textId="4F39F8BC" w:rsidR="00FF5160" w:rsidRDefault="00FF5160" w:rsidP="00D7735B">
      <w:pPr>
        <w:rPr>
          <w:lang w:val="fr-FR"/>
        </w:rPr>
      </w:pPr>
      <w:r w:rsidRPr="00FF5160">
        <w:rPr>
          <w:lang w:val="fr-FR"/>
        </w:rPr>
        <w:t>Selon la norme NE- 13306. Une défaillance est la cessation de l'aptitude d'un bien à accomplir une fonction requise. Après une défaillance, le bien est en panne, totale ou partielle</w:t>
      </w:r>
      <w:sdt>
        <w:sdtPr>
          <w:rPr>
            <w:lang w:val="fr-FR"/>
          </w:rPr>
          <w:id w:val="287641906"/>
          <w:citation/>
        </w:sdtPr>
        <w:sdtContent>
          <w:r>
            <w:rPr>
              <w:lang w:val="fr-FR"/>
            </w:rPr>
            <w:fldChar w:fldCharType="begin"/>
          </w:r>
          <w:r>
            <w:rPr>
              <w:lang w:val="fr-FR"/>
            </w:rPr>
            <w:instrText xml:space="preserve">CITATION Bad21 \p 29 \l 1036 </w:instrText>
          </w:r>
          <w:r>
            <w:rPr>
              <w:lang w:val="fr-FR"/>
            </w:rPr>
            <w:fldChar w:fldCharType="separate"/>
          </w:r>
          <w:r w:rsidR="0033067A">
            <w:rPr>
              <w:noProof/>
              <w:lang w:val="fr-FR"/>
            </w:rPr>
            <w:t xml:space="preserve"> </w:t>
          </w:r>
          <w:r w:rsidR="0033067A" w:rsidRPr="0033067A">
            <w:rPr>
              <w:noProof/>
              <w:lang w:val="fr-FR"/>
            </w:rPr>
            <w:t>[2, p. 29]</w:t>
          </w:r>
          <w:r>
            <w:rPr>
              <w:lang w:val="fr-FR"/>
            </w:rPr>
            <w:fldChar w:fldCharType="end"/>
          </w:r>
        </w:sdtContent>
      </w:sdt>
      <w:r w:rsidRPr="00FF5160">
        <w:rPr>
          <w:lang w:val="fr-FR"/>
        </w:rPr>
        <w:t>.</w:t>
      </w:r>
    </w:p>
    <w:p w14:paraId="21186A14" w14:textId="5868B4E2" w:rsidR="00FF5160" w:rsidRDefault="00FF5160" w:rsidP="00D7735B">
      <w:pPr>
        <w:rPr>
          <w:lang w:val="fr-FR"/>
        </w:rPr>
      </w:pPr>
      <w:r>
        <w:rPr>
          <w:lang w:val="fr-FR"/>
        </w:rPr>
        <w:t>La défaillance d’une pompe désigne donc tout dysfonctionnement qui empêche la pompe de remplir correctement sa fonction de transfert de fluide, que ce soit par perte de débit, de pression ou arrêt complet.</w:t>
      </w:r>
    </w:p>
    <w:p w14:paraId="2EBD74BC" w14:textId="3A37659C" w:rsidR="003468D8" w:rsidRDefault="00FF5160">
      <w:pPr>
        <w:pStyle w:val="Heading3"/>
        <w:numPr>
          <w:ilvl w:val="2"/>
          <w:numId w:val="1"/>
        </w:numPr>
        <w:ind w:left="709"/>
        <w:rPr>
          <w:lang w:val="fr-FR"/>
        </w:rPr>
      </w:pPr>
      <w:bookmarkStart w:id="75" w:name="_Toc215349582"/>
      <w:r>
        <w:rPr>
          <w:lang w:val="fr-FR"/>
        </w:rPr>
        <w:t>Modes de défaillance de pompe</w:t>
      </w:r>
      <w:bookmarkEnd w:id="75"/>
    </w:p>
    <w:p w14:paraId="5904C187" w14:textId="77777777" w:rsidR="00AA7FB9" w:rsidRDefault="005E742D" w:rsidP="00FF5160">
      <w:pPr>
        <w:rPr>
          <w:lang w:val="fr-FR"/>
        </w:rPr>
      </w:pPr>
      <w:r>
        <w:rPr>
          <w:lang w:val="fr-FR"/>
        </w:rPr>
        <w:t>La défaillance d’une pompe industrielle se définit somme la perte totale ou partielle de sa capacité à assurer le transfert de fluide dans les conditions spécifiées</w:t>
      </w:r>
      <w:r w:rsidR="00AA7FB9">
        <w:rPr>
          <w:lang w:val="fr-FR"/>
        </w:rPr>
        <w:t>. Selon la norme NF EN 13306, une défaillance correspond à l’incapacité d’un bien à remplir la fonction requise. Dans le cas des pompes, cela se traduit par une diminution du débit, une perte de pression ou un arrêt complet du fonctionnement.</w:t>
      </w:r>
    </w:p>
    <w:p w14:paraId="2D78CD11" w14:textId="273DC564" w:rsidR="00FF5160" w:rsidRDefault="00AA7FB9" w:rsidP="00FF5160">
      <w:pPr>
        <w:rPr>
          <w:lang w:val="fr-FR"/>
        </w:rPr>
      </w:pPr>
      <w:r>
        <w:rPr>
          <w:lang w:val="fr-FR"/>
        </w:rPr>
        <w:t>L’étude des modes de défaillance constitue une étape essentielle dans l’analyse de fiabilité et s’inscrit généralement dans une démarche AMDEC (Analyse des Modes de Défaillance, de leurs Effets et de leur Criticité). Cette approche permet d’identifier les causes, d’évaluer les conséquences et de hiérarchiser la gravité des défaillances afin d’orienter les stratégies de maintenance.</w:t>
      </w:r>
      <w:sdt>
        <w:sdtPr>
          <w:rPr>
            <w:lang w:val="fr-FR"/>
          </w:rPr>
          <w:id w:val="474033325"/>
          <w:citation/>
        </w:sdtPr>
        <w:sdtContent>
          <w:r w:rsidR="00854F90">
            <w:rPr>
              <w:lang w:val="fr-FR"/>
            </w:rPr>
            <w:fldChar w:fldCharType="begin"/>
          </w:r>
          <w:r w:rsidR="00854F90">
            <w:rPr>
              <w:lang w:val="fr-FR"/>
            </w:rPr>
            <w:instrText xml:space="preserve"> CITATION Cou25 \l 1036 </w:instrText>
          </w:r>
          <w:r w:rsidR="00854F90">
            <w:rPr>
              <w:lang w:val="fr-FR"/>
            </w:rPr>
            <w:fldChar w:fldCharType="separate"/>
          </w:r>
          <w:r w:rsidR="0033067A">
            <w:rPr>
              <w:noProof/>
              <w:lang w:val="fr-FR"/>
            </w:rPr>
            <w:t xml:space="preserve"> </w:t>
          </w:r>
          <w:r w:rsidR="0033067A" w:rsidRPr="0033067A">
            <w:rPr>
              <w:noProof/>
              <w:lang w:val="fr-FR"/>
            </w:rPr>
            <w:t>[3]</w:t>
          </w:r>
          <w:r w:rsidR="00854F90">
            <w:rPr>
              <w:lang w:val="fr-FR"/>
            </w:rPr>
            <w:fldChar w:fldCharType="end"/>
          </w:r>
        </w:sdtContent>
      </w:sdt>
    </w:p>
    <w:p w14:paraId="061871DC" w14:textId="2B1BB143" w:rsidR="00854F90" w:rsidRDefault="00854F90" w:rsidP="00FF5160">
      <w:pPr>
        <w:rPr>
          <w:lang w:val="fr-FR"/>
        </w:rPr>
      </w:pPr>
      <w:r>
        <w:rPr>
          <w:lang w:val="fr-FR"/>
        </w:rPr>
        <w:t>Les principaux modes de défaillance les plus courants notamment, pour les pompes centrifuges et hydrauliques sont</w:t>
      </w:r>
      <w:sdt>
        <w:sdtPr>
          <w:rPr>
            <w:lang w:val="fr-FR"/>
          </w:rPr>
          <w:id w:val="2131884936"/>
          <w:citation/>
        </w:sdtPr>
        <w:sdtContent>
          <w:r w:rsidR="00134761">
            <w:rPr>
              <w:lang w:val="fr-FR"/>
            </w:rPr>
            <w:fldChar w:fldCharType="begin"/>
          </w:r>
          <w:r w:rsidR="00134761">
            <w:rPr>
              <w:lang w:val="fr-FR"/>
            </w:rPr>
            <w:instrText xml:space="preserve"> CITATION Bad21 \l 1036 </w:instrText>
          </w:r>
          <w:r w:rsidR="00134761">
            <w:rPr>
              <w:lang w:val="fr-FR"/>
            </w:rPr>
            <w:fldChar w:fldCharType="separate"/>
          </w:r>
          <w:r w:rsidR="0033067A">
            <w:rPr>
              <w:noProof/>
              <w:lang w:val="fr-FR"/>
            </w:rPr>
            <w:t xml:space="preserve"> </w:t>
          </w:r>
          <w:r w:rsidR="0033067A" w:rsidRPr="0033067A">
            <w:rPr>
              <w:noProof/>
              <w:lang w:val="fr-FR"/>
            </w:rPr>
            <w:t>[2]</w:t>
          </w:r>
          <w:r w:rsidR="00134761">
            <w:rPr>
              <w:lang w:val="fr-FR"/>
            </w:rPr>
            <w:fldChar w:fldCharType="end"/>
          </w:r>
        </w:sdtContent>
      </w:sdt>
      <w:r>
        <w:rPr>
          <w:lang w:val="fr-FR"/>
        </w:rPr>
        <w:t> :</w:t>
      </w:r>
    </w:p>
    <w:p w14:paraId="525083E5" w14:textId="77777777" w:rsidR="001E3B97" w:rsidRDefault="001E3B97" w:rsidP="00FF5160">
      <w:pPr>
        <w:rPr>
          <w:lang w:val="fr-FR"/>
        </w:rPr>
      </w:pPr>
    </w:p>
    <w:p w14:paraId="5FF05289" w14:textId="6DAB8DEA" w:rsidR="00854F90" w:rsidRDefault="00854F90">
      <w:pPr>
        <w:pStyle w:val="Heading4"/>
        <w:numPr>
          <w:ilvl w:val="3"/>
          <w:numId w:val="1"/>
        </w:numPr>
        <w:ind w:left="426"/>
        <w:rPr>
          <w:lang w:val="fr-FR"/>
        </w:rPr>
      </w:pPr>
      <w:r>
        <w:rPr>
          <w:lang w:val="fr-FR"/>
        </w:rPr>
        <w:lastRenderedPageBreak/>
        <w:t xml:space="preserve">L’usure des composants </w:t>
      </w:r>
    </w:p>
    <w:p w14:paraId="581BD7DD" w14:textId="4D4DAA88" w:rsidR="00854F90" w:rsidRDefault="001744FB">
      <w:pPr>
        <w:pStyle w:val="ListParagraph"/>
        <w:numPr>
          <w:ilvl w:val="0"/>
          <w:numId w:val="12"/>
        </w:numPr>
        <w:rPr>
          <w:lang w:val="fr-FR"/>
        </w:rPr>
      </w:pPr>
      <w:r>
        <w:rPr>
          <w:b/>
          <w:bCs/>
          <w:lang w:val="fr-FR"/>
        </w:rPr>
        <w:t xml:space="preserve">Cause : </w:t>
      </w:r>
      <w:r>
        <w:rPr>
          <w:lang w:val="fr-FR"/>
        </w:rPr>
        <w:t>abrasion</w:t>
      </w:r>
      <w:r w:rsidR="00AA7FB9">
        <w:rPr>
          <w:lang w:val="fr-FR"/>
        </w:rPr>
        <w:t xml:space="preserve"> mécanique</w:t>
      </w:r>
      <w:r>
        <w:rPr>
          <w:lang w:val="fr-FR"/>
        </w:rPr>
        <w:t>, corrosion</w:t>
      </w:r>
      <w:r w:rsidR="00AA7FB9">
        <w:rPr>
          <w:lang w:val="fr-FR"/>
        </w:rPr>
        <w:t xml:space="preserve"> chimique</w:t>
      </w:r>
      <w:r>
        <w:rPr>
          <w:lang w:val="fr-FR"/>
        </w:rPr>
        <w:t>, cavitation</w:t>
      </w:r>
      <w:r w:rsidR="00AA7FB9">
        <w:rPr>
          <w:lang w:val="fr-FR"/>
        </w:rPr>
        <w:t>.</w:t>
      </w:r>
    </w:p>
    <w:p w14:paraId="6EBF5158" w14:textId="6F657935" w:rsidR="001744FB" w:rsidRDefault="001744FB">
      <w:pPr>
        <w:pStyle w:val="ListParagraph"/>
        <w:numPr>
          <w:ilvl w:val="0"/>
          <w:numId w:val="12"/>
        </w:numPr>
        <w:rPr>
          <w:lang w:val="fr-FR"/>
        </w:rPr>
      </w:pPr>
      <w:r>
        <w:rPr>
          <w:b/>
          <w:bCs/>
          <w:lang w:val="fr-FR"/>
        </w:rPr>
        <w:t>Effets :</w:t>
      </w:r>
      <w:r>
        <w:rPr>
          <w:lang w:val="fr-FR"/>
        </w:rPr>
        <w:t xml:space="preserve"> </w:t>
      </w:r>
      <w:r w:rsidR="00AA7FB9">
        <w:rPr>
          <w:lang w:val="fr-FR"/>
        </w:rPr>
        <w:t>réduction</w:t>
      </w:r>
      <w:r>
        <w:rPr>
          <w:lang w:val="fr-FR"/>
        </w:rPr>
        <w:t xml:space="preserve"> d</w:t>
      </w:r>
      <w:r w:rsidR="00AA7FB9">
        <w:rPr>
          <w:lang w:val="fr-FR"/>
        </w:rPr>
        <w:t>u</w:t>
      </w:r>
      <w:r>
        <w:rPr>
          <w:lang w:val="fr-FR"/>
        </w:rPr>
        <w:t xml:space="preserve"> débit, baisse de pression, </w:t>
      </w:r>
      <w:r w:rsidR="00AA7FB9">
        <w:rPr>
          <w:lang w:val="fr-FR"/>
        </w:rPr>
        <w:t xml:space="preserve">augmentation du </w:t>
      </w:r>
      <w:r>
        <w:rPr>
          <w:lang w:val="fr-FR"/>
        </w:rPr>
        <w:t>bruit</w:t>
      </w:r>
      <w:r w:rsidR="00AA7FB9">
        <w:rPr>
          <w:lang w:val="fr-FR"/>
        </w:rPr>
        <w:t xml:space="preserve"> et des vibrations</w:t>
      </w:r>
    </w:p>
    <w:p w14:paraId="771269B6" w14:textId="5C436B7B" w:rsidR="001744FB" w:rsidRDefault="001744FB">
      <w:pPr>
        <w:pStyle w:val="ListParagraph"/>
        <w:numPr>
          <w:ilvl w:val="0"/>
          <w:numId w:val="12"/>
        </w:numPr>
        <w:rPr>
          <w:lang w:val="fr-FR"/>
        </w:rPr>
      </w:pPr>
      <w:r>
        <w:rPr>
          <w:b/>
          <w:bCs/>
          <w:lang w:val="fr-FR"/>
        </w:rPr>
        <w:t>Criticité :</w:t>
      </w:r>
      <w:r>
        <w:rPr>
          <w:lang w:val="fr-FR"/>
        </w:rPr>
        <w:t xml:space="preserve"> élevée</w:t>
      </w:r>
      <w:r w:rsidR="00F80F6B">
        <w:rPr>
          <w:lang w:val="fr-FR"/>
        </w:rPr>
        <w:t xml:space="preserve">, car l’usure progressive peut conduire à une panne irréversible si elle n’est pas </w:t>
      </w:r>
      <w:proofErr w:type="spellStart"/>
      <w:r w:rsidR="00F80F6B">
        <w:rPr>
          <w:lang w:val="fr-FR"/>
        </w:rPr>
        <w:t>détéctée</w:t>
      </w:r>
      <w:proofErr w:type="spellEnd"/>
      <w:r w:rsidR="00F80F6B">
        <w:rPr>
          <w:lang w:val="fr-FR"/>
        </w:rPr>
        <w:t>.</w:t>
      </w:r>
    </w:p>
    <w:p w14:paraId="68A03456" w14:textId="21A40165" w:rsidR="001744FB" w:rsidRDefault="001744FB">
      <w:pPr>
        <w:pStyle w:val="Heading4"/>
        <w:numPr>
          <w:ilvl w:val="3"/>
          <w:numId w:val="1"/>
        </w:numPr>
        <w:ind w:left="426"/>
        <w:rPr>
          <w:lang w:val="fr-FR"/>
        </w:rPr>
      </w:pPr>
      <w:r>
        <w:rPr>
          <w:lang w:val="fr-FR"/>
        </w:rPr>
        <w:t>Fuite de fluide</w:t>
      </w:r>
    </w:p>
    <w:p w14:paraId="5416C30D" w14:textId="5B3FD91E" w:rsidR="001744FB" w:rsidRDefault="001744FB">
      <w:pPr>
        <w:pStyle w:val="ListParagraph"/>
        <w:numPr>
          <w:ilvl w:val="0"/>
          <w:numId w:val="13"/>
        </w:numPr>
        <w:rPr>
          <w:lang w:val="fr-FR"/>
        </w:rPr>
      </w:pPr>
      <w:r>
        <w:rPr>
          <w:b/>
          <w:bCs/>
          <w:lang w:val="fr-FR"/>
        </w:rPr>
        <w:t xml:space="preserve">Cause : </w:t>
      </w:r>
      <w:r w:rsidR="00F80F6B">
        <w:rPr>
          <w:lang w:val="fr-FR"/>
        </w:rPr>
        <w:t xml:space="preserve">défaillance des </w:t>
      </w:r>
      <w:r>
        <w:rPr>
          <w:lang w:val="fr-FR"/>
        </w:rPr>
        <w:t>joints, fissures</w:t>
      </w:r>
      <w:r w:rsidR="00F80F6B">
        <w:rPr>
          <w:lang w:val="fr-FR"/>
        </w:rPr>
        <w:t xml:space="preserve"> dans le corps de pompe</w:t>
      </w:r>
      <w:r>
        <w:rPr>
          <w:lang w:val="fr-FR"/>
        </w:rPr>
        <w:t xml:space="preserve">, </w:t>
      </w:r>
      <w:r w:rsidR="00F80F6B">
        <w:rPr>
          <w:lang w:val="fr-FR"/>
        </w:rPr>
        <w:t>défaut d’étanchéité.</w:t>
      </w:r>
    </w:p>
    <w:p w14:paraId="5CB68F16" w14:textId="597E4A0A" w:rsidR="001744FB" w:rsidRDefault="001744FB">
      <w:pPr>
        <w:pStyle w:val="ListParagraph"/>
        <w:numPr>
          <w:ilvl w:val="0"/>
          <w:numId w:val="13"/>
        </w:numPr>
        <w:rPr>
          <w:lang w:val="fr-FR"/>
        </w:rPr>
      </w:pPr>
      <w:r>
        <w:rPr>
          <w:b/>
          <w:bCs/>
          <w:lang w:val="fr-FR"/>
        </w:rPr>
        <w:t>Effets :</w:t>
      </w:r>
      <w:r>
        <w:rPr>
          <w:lang w:val="fr-FR"/>
        </w:rPr>
        <w:t xml:space="preserve"> </w:t>
      </w:r>
      <w:r w:rsidR="00F80F6B">
        <w:rPr>
          <w:lang w:val="fr-FR"/>
        </w:rPr>
        <w:t>diminution du</w:t>
      </w:r>
      <w:r>
        <w:rPr>
          <w:lang w:val="fr-FR"/>
        </w:rPr>
        <w:t xml:space="preserve"> rendement, </w:t>
      </w:r>
      <w:r w:rsidR="00F80F6B">
        <w:rPr>
          <w:lang w:val="fr-FR"/>
        </w:rPr>
        <w:t>risques de</w:t>
      </w:r>
      <w:r>
        <w:rPr>
          <w:lang w:val="fr-FR"/>
        </w:rPr>
        <w:t xml:space="preserve"> contamination ou d’incendie</w:t>
      </w:r>
      <w:r w:rsidR="00F80F6B">
        <w:rPr>
          <w:lang w:val="fr-FR"/>
        </w:rPr>
        <w:t xml:space="preserve"> selon la nature du fluide</w:t>
      </w:r>
      <w:r>
        <w:rPr>
          <w:lang w:val="fr-FR"/>
        </w:rPr>
        <w:t>.</w:t>
      </w:r>
    </w:p>
    <w:p w14:paraId="06B0B2C8" w14:textId="244C8756" w:rsidR="001744FB" w:rsidRDefault="001744FB">
      <w:pPr>
        <w:pStyle w:val="ListParagraph"/>
        <w:numPr>
          <w:ilvl w:val="0"/>
          <w:numId w:val="13"/>
        </w:numPr>
        <w:rPr>
          <w:lang w:val="fr-FR"/>
        </w:rPr>
      </w:pPr>
      <w:r>
        <w:rPr>
          <w:b/>
          <w:bCs/>
          <w:lang w:val="fr-FR"/>
        </w:rPr>
        <w:t>Criticité :</w:t>
      </w:r>
      <w:r>
        <w:rPr>
          <w:lang w:val="fr-FR"/>
        </w:rPr>
        <w:t xml:space="preserve"> variable</w:t>
      </w:r>
      <w:r w:rsidR="00F80F6B">
        <w:rPr>
          <w:lang w:val="fr-FR"/>
        </w:rPr>
        <w:t>, mais potentiellement élevé dans le cas de fluides corrosifs ou inflammables.</w:t>
      </w:r>
    </w:p>
    <w:p w14:paraId="7D9A8669" w14:textId="77777777" w:rsidR="00F80F6B" w:rsidRPr="00F80F6B" w:rsidRDefault="00F80F6B" w:rsidP="00F80F6B">
      <w:pPr>
        <w:rPr>
          <w:lang w:val="fr-FR"/>
        </w:rPr>
      </w:pPr>
    </w:p>
    <w:p w14:paraId="22AEA0C7" w14:textId="2263AE26" w:rsidR="001744FB" w:rsidRDefault="001744FB">
      <w:pPr>
        <w:pStyle w:val="Heading4"/>
        <w:numPr>
          <w:ilvl w:val="3"/>
          <w:numId w:val="1"/>
        </w:numPr>
        <w:ind w:left="426"/>
        <w:rPr>
          <w:lang w:val="fr-FR"/>
        </w:rPr>
      </w:pPr>
      <w:r>
        <w:rPr>
          <w:lang w:val="fr-FR"/>
        </w:rPr>
        <w:t>Blocage ou obstruction</w:t>
      </w:r>
    </w:p>
    <w:p w14:paraId="16EAFA68" w14:textId="6639F1AD" w:rsidR="001744FB" w:rsidRDefault="001744FB">
      <w:pPr>
        <w:pStyle w:val="ListParagraph"/>
        <w:numPr>
          <w:ilvl w:val="0"/>
          <w:numId w:val="14"/>
        </w:numPr>
        <w:rPr>
          <w:lang w:val="fr-FR"/>
        </w:rPr>
      </w:pPr>
      <w:r>
        <w:rPr>
          <w:b/>
          <w:bCs/>
          <w:lang w:val="fr-FR"/>
        </w:rPr>
        <w:t>Cause :</w:t>
      </w:r>
      <w:r>
        <w:rPr>
          <w:lang w:val="fr-FR"/>
        </w:rPr>
        <w:t xml:space="preserve"> </w:t>
      </w:r>
      <w:r w:rsidR="00F80F6B">
        <w:rPr>
          <w:lang w:val="fr-FR"/>
        </w:rPr>
        <w:t xml:space="preserve">présence des </w:t>
      </w:r>
      <w:r>
        <w:rPr>
          <w:lang w:val="fr-FR"/>
        </w:rPr>
        <w:t>corps étrangers, colmatage des filtres</w:t>
      </w:r>
      <w:r w:rsidR="00F80F6B">
        <w:rPr>
          <w:lang w:val="fr-FR"/>
        </w:rPr>
        <w:t>, dépôts solides.</w:t>
      </w:r>
    </w:p>
    <w:p w14:paraId="784F11A7" w14:textId="5E439023" w:rsidR="001744FB" w:rsidRDefault="001744FB">
      <w:pPr>
        <w:pStyle w:val="ListParagraph"/>
        <w:numPr>
          <w:ilvl w:val="0"/>
          <w:numId w:val="14"/>
        </w:numPr>
        <w:rPr>
          <w:lang w:val="fr-FR"/>
        </w:rPr>
      </w:pPr>
      <w:r>
        <w:rPr>
          <w:b/>
          <w:bCs/>
          <w:lang w:val="fr-FR"/>
        </w:rPr>
        <w:t>Effets :</w:t>
      </w:r>
      <w:r>
        <w:rPr>
          <w:lang w:val="fr-FR"/>
        </w:rPr>
        <w:t xml:space="preserve"> arrêt brutal, surchauffe</w:t>
      </w:r>
      <w:r w:rsidR="00F80F6B">
        <w:rPr>
          <w:lang w:val="fr-FR"/>
        </w:rPr>
        <w:t xml:space="preserve"> du moteur</w:t>
      </w:r>
      <w:r>
        <w:rPr>
          <w:lang w:val="fr-FR"/>
        </w:rPr>
        <w:t xml:space="preserve">, </w:t>
      </w:r>
      <w:r w:rsidR="00721DFB">
        <w:rPr>
          <w:lang w:val="fr-FR"/>
        </w:rPr>
        <w:t xml:space="preserve">surcharge </w:t>
      </w:r>
      <w:r w:rsidR="00F80F6B">
        <w:rPr>
          <w:lang w:val="fr-FR"/>
        </w:rPr>
        <w:t>électrique.</w:t>
      </w:r>
    </w:p>
    <w:p w14:paraId="472BDCE2" w14:textId="6AF572DD" w:rsidR="001744FB" w:rsidRDefault="001744FB">
      <w:pPr>
        <w:pStyle w:val="ListParagraph"/>
        <w:numPr>
          <w:ilvl w:val="0"/>
          <w:numId w:val="14"/>
        </w:numPr>
        <w:rPr>
          <w:lang w:val="fr-FR"/>
        </w:rPr>
      </w:pPr>
      <w:r>
        <w:rPr>
          <w:b/>
          <w:bCs/>
          <w:lang w:val="fr-FR"/>
        </w:rPr>
        <w:t>Criticité :</w:t>
      </w:r>
      <w:r>
        <w:rPr>
          <w:lang w:val="fr-FR"/>
        </w:rPr>
        <w:t xml:space="preserve"> élevée</w:t>
      </w:r>
      <w:r w:rsidR="00F80F6B">
        <w:rPr>
          <w:lang w:val="fr-FR"/>
        </w:rPr>
        <w:t>, particulièrement en fonctionnement continu.</w:t>
      </w:r>
    </w:p>
    <w:p w14:paraId="353D07D8" w14:textId="3B75870E" w:rsidR="00721DFB" w:rsidRDefault="00721DFB">
      <w:pPr>
        <w:pStyle w:val="Heading4"/>
        <w:numPr>
          <w:ilvl w:val="3"/>
          <w:numId w:val="1"/>
        </w:numPr>
        <w:ind w:left="426"/>
        <w:rPr>
          <w:lang w:val="fr-FR"/>
        </w:rPr>
      </w:pPr>
      <w:r>
        <w:rPr>
          <w:lang w:val="fr-FR"/>
        </w:rPr>
        <w:t>Désalignement ou défaut d’installation</w:t>
      </w:r>
    </w:p>
    <w:p w14:paraId="7DCE0B28" w14:textId="5A772730" w:rsidR="00721DFB" w:rsidRDefault="00721DFB">
      <w:pPr>
        <w:pStyle w:val="ListParagraph"/>
        <w:numPr>
          <w:ilvl w:val="0"/>
          <w:numId w:val="15"/>
        </w:numPr>
        <w:rPr>
          <w:lang w:val="fr-FR"/>
        </w:rPr>
      </w:pPr>
      <w:r>
        <w:rPr>
          <w:b/>
          <w:bCs/>
          <w:lang w:val="fr-FR"/>
        </w:rPr>
        <w:t xml:space="preserve">Cause : </w:t>
      </w:r>
      <w:r>
        <w:rPr>
          <w:lang w:val="fr-FR"/>
        </w:rPr>
        <w:t>montage incorrect, vibrations</w:t>
      </w:r>
      <w:r w:rsidR="00F80F6B">
        <w:rPr>
          <w:lang w:val="fr-FR"/>
        </w:rPr>
        <w:t xml:space="preserve"> excessives</w:t>
      </w:r>
      <w:r>
        <w:rPr>
          <w:lang w:val="fr-FR"/>
        </w:rPr>
        <w:t>, défaut de parallélisme</w:t>
      </w:r>
      <w:r w:rsidR="005C33DD">
        <w:rPr>
          <w:lang w:val="fr-FR"/>
        </w:rPr>
        <w:t xml:space="preserve"> entre moteur et pompe</w:t>
      </w:r>
    </w:p>
    <w:p w14:paraId="4DAD9760" w14:textId="54073D9D" w:rsidR="00721DFB" w:rsidRDefault="00721DFB">
      <w:pPr>
        <w:pStyle w:val="ListParagraph"/>
        <w:numPr>
          <w:ilvl w:val="0"/>
          <w:numId w:val="15"/>
        </w:numPr>
        <w:rPr>
          <w:lang w:val="fr-FR"/>
        </w:rPr>
      </w:pPr>
      <w:r>
        <w:rPr>
          <w:b/>
          <w:bCs/>
          <w:lang w:val="fr-FR"/>
        </w:rPr>
        <w:t xml:space="preserve">Effets : </w:t>
      </w:r>
      <w:r>
        <w:rPr>
          <w:lang w:val="fr-FR"/>
        </w:rPr>
        <w:t>usure prématurée</w:t>
      </w:r>
      <w:r w:rsidR="005C33DD">
        <w:rPr>
          <w:lang w:val="fr-FR"/>
        </w:rPr>
        <w:t xml:space="preserve"> des roulements</w:t>
      </w:r>
      <w:r>
        <w:rPr>
          <w:lang w:val="fr-FR"/>
        </w:rPr>
        <w:t>, bruit</w:t>
      </w:r>
      <w:r w:rsidR="005C33DD">
        <w:rPr>
          <w:lang w:val="fr-FR"/>
        </w:rPr>
        <w:t xml:space="preserve"> anormal</w:t>
      </w:r>
      <w:r>
        <w:rPr>
          <w:lang w:val="fr-FR"/>
        </w:rPr>
        <w:t>, perte d’efficacité</w:t>
      </w:r>
      <w:r w:rsidR="005C33DD">
        <w:rPr>
          <w:lang w:val="fr-FR"/>
        </w:rPr>
        <w:t>.</w:t>
      </w:r>
    </w:p>
    <w:p w14:paraId="0E919AF8" w14:textId="201056D9" w:rsidR="00721DFB" w:rsidRDefault="00721DFB">
      <w:pPr>
        <w:pStyle w:val="ListParagraph"/>
        <w:numPr>
          <w:ilvl w:val="0"/>
          <w:numId w:val="15"/>
        </w:numPr>
        <w:rPr>
          <w:lang w:val="fr-FR"/>
        </w:rPr>
      </w:pPr>
      <w:r>
        <w:rPr>
          <w:b/>
          <w:bCs/>
          <w:lang w:val="fr-FR"/>
        </w:rPr>
        <w:t>Criticité :</w:t>
      </w:r>
      <w:r>
        <w:rPr>
          <w:lang w:val="fr-FR"/>
        </w:rPr>
        <w:t xml:space="preserve"> modérée à </w:t>
      </w:r>
      <w:del w:id="76" w:author="Mwamba Kasongo, Dahouda (Katanga - CD)" w:date="2025-12-02T11:06:00Z" w16du:dateUtc="2025-12-02T09:06:00Z">
        <w:r w:rsidDel="002F214E">
          <w:rPr>
            <w:lang w:val="fr-FR"/>
          </w:rPr>
          <w:delText>élevée</w:delText>
        </w:r>
      </w:del>
      <w:ins w:id="77" w:author="Mwamba Kasongo, Dahouda (Katanga - CD)" w:date="2025-12-02T11:06:00Z" w16du:dateUtc="2025-12-02T09:06:00Z">
        <w:r w:rsidR="002F214E">
          <w:rPr>
            <w:lang w:val="fr-FR"/>
          </w:rPr>
          <w:t>élever</w:t>
        </w:r>
      </w:ins>
      <w:r w:rsidR="005C33DD">
        <w:rPr>
          <w:lang w:val="fr-FR"/>
        </w:rPr>
        <w:t xml:space="preserve"> selon l’intensité du désalignement.</w:t>
      </w:r>
    </w:p>
    <w:p w14:paraId="3B50DFD2" w14:textId="1B821AA5" w:rsidR="00721DFB" w:rsidRDefault="00721DFB">
      <w:pPr>
        <w:pStyle w:val="Heading4"/>
        <w:numPr>
          <w:ilvl w:val="3"/>
          <w:numId w:val="1"/>
        </w:numPr>
        <w:ind w:left="426"/>
        <w:rPr>
          <w:lang w:val="fr-FR"/>
        </w:rPr>
      </w:pPr>
      <w:r>
        <w:rPr>
          <w:lang w:val="fr-FR"/>
        </w:rPr>
        <w:t xml:space="preserve">Défaillance du moteur ou de l’alimentation </w:t>
      </w:r>
      <w:r w:rsidR="00134761">
        <w:rPr>
          <w:lang w:val="fr-FR"/>
        </w:rPr>
        <w:t>électrique</w:t>
      </w:r>
    </w:p>
    <w:p w14:paraId="132792F1" w14:textId="31181FF1" w:rsidR="00134761" w:rsidRDefault="00134761">
      <w:pPr>
        <w:pStyle w:val="ListParagraph"/>
        <w:numPr>
          <w:ilvl w:val="0"/>
          <w:numId w:val="16"/>
        </w:numPr>
        <w:rPr>
          <w:lang w:val="fr-FR"/>
        </w:rPr>
      </w:pPr>
      <w:r>
        <w:rPr>
          <w:b/>
          <w:bCs/>
          <w:lang w:val="fr-FR"/>
        </w:rPr>
        <w:t xml:space="preserve">Cause : </w:t>
      </w:r>
      <w:r>
        <w:rPr>
          <w:lang w:val="fr-FR"/>
        </w:rPr>
        <w:t xml:space="preserve">surtension, court-circuit, </w:t>
      </w:r>
      <w:r w:rsidR="005C33DD">
        <w:rPr>
          <w:lang w:val="fr-FR"/>
        </w:rPr>
        <w:t>dégradation du bobinage.</w:t>
      </w:r>
    </w:p>
    <w:p w14:paraId="30D27BBC" w14:textId="6BFCD690" w:rsidR="00134761" w:rsidRDefault="00134761">
      <w:pPr>
        <w:pStyle w:val="ListParagraph"/>
        <w:numPr>
          <w:ilvl w:val="0"/>
          <w:numId w:val="16"/>
        </w:numPr>
        <w:rPr>
          <w:lang w:val="fr-FR"/>
        </w:rPr>
      </w:pPr>
      <w:r>
        <w:rPr>
          <w:b/>
          <w:bCs/>
          <w:lang w:val="fr-FR"/>
        </w:rPr>
        <w:t>Effets :</w:t>
      </w:r>
      <w:r>
        <w:rPr>
          <w:lang w:val="fr-FR"/>
        </w:rPr>
        <w:t xml:space="preserve"> arrêt complet</w:t>
      </w:r>
      <w:r w:rsidR="005C33DD">
        <w:rPr>
          <w:lang w:val="fr-FR"/>
        </w:rPr>
        <w:t xml:space="preserve"> de la pompe</w:t>
      </w:r>
      <w:r>
        <w:rPr>
          <w:lang w:val="fr-FR"/>
        </w:rPr>
        <w:t xml:space="preserve">, impossibilité de </w:t>
      </w:r>
      <w:r w:rsidR="005C33DD">
        <w:rPr>
          <w:lang w:val="fr-FR"/>
        </w:rPr>
        <w:t>re</w:t>
      </w:r>
      <w:r>
        <w:rPr>
          <w:lang w:val="fr-FR"/>
        </w:rPr>
        <w:t>démar</w:t>
      </w:r>
      <w:r w:rsidR="005C33DD">
        <w:rPr>
          <w:lang w:val="fr-FR"/>
        </w:rPr>
        <w:t>rage.</w:t>
      </w:r>
    </w:p>
    <w:p w14:paraId="48BB7889" w14:textId="1A20A37D" w:rsidR="00134761" w:rsidRDefault="00134761">
      <w:pPr>
        <w:pStyle w:val="ListParagraph"/>
        <w:numPr>
          <w:ilvl w:val="0"/>
          <w:numId w:val="16"/>
        </w:numPr>
        <w:rPr>
          <w:lang w:val="fr-FR"/>
        </w:rPr>
      </w:pPr>
      <w:r>
        <w:rPr>
          <w:b/>
          <w:bCs/>
          <w:lang w:val="fr-FR"/>
        </w:rPr>
        <w:t xml:space="preserve">Criticité : </w:t>
      </w:r>
      <w:r>
        <w:rPr>
          <w:lang w:val="fr-FR"/>
        </w:rPr>
        <w:t>très élevée</w:t>
      </w:r>
      <w:r w:rsidR="005C33DD">
        <w:rPr>
          <w:lang w:val="fr-FR"/>
        </w:rPr>
        <w:t>, car elle entraine une indisponibilité immédiate de l’équipement.</w:t>
      </w:r>
    </w:p>
    <w:p w14:paraId="4E5A52A8" w14:textId="616533E4" w:rsidR="00134761" w:rsidRDefault="00134761">
      <w:pPr>
        <w:pStyle w:val="Heading4"/>
        <w:numPr>
          <w:ilvl w:val="3"/>
          <w:numId w:val="1"/>
        </w:numPr>
        <w:ind w:left="426"/>
        <w:rPr>
          <w:lang w:val="fr-FR"/>
        </w:rPr>
      </w:pPr>
      <w:r>
        <w:rPr>
          <w:lang w:val="fr-FR"/>
        </w:rPr>
        <w:lastRenderedPageBreak/>
        <w:t xml:space="preserve">Cavitation </w:t>
      </w:r>
    </w:p>
    <w:p w14:paraId="335640A1" w14:textId="7EA03CE8" w:rsidR="00134761" w:rsidRDefault="00134761">
      <w:pPr>
        <w:pStyle w:val="ListParagraph"/>
        <w:numPr>
          <w:ilvl w:val="0"/>
          <w:numId w:val="17"/>
        </w:numPr>
        <w:rPr>
          <w:lang w:val="fr-FR"/>
        </w:rPr>
      </w:pPr>
      <w:r>
        <w:rPr>
          <w:b/>
          <w:bCs/>
          <w:lang w:val="fr-FR"/>
        </w:rPr>
        <w:t xml:space="preserve">Cause : </w:t>
      </w:r>
      <w:r>
        <w:rPr>
          <w:lang w:val="fr-FR"/>
        </w:rPr>
        <w:t xml:space="preserve">pression d’aspiration trop </w:t>
      </w:r>
      <w:r w:rsidR="005C33DD">
        <w:rPr>
          <w:lang w:val="fr-FR"/>
        </w:rPr>
        <w:t>insuffisante</w:t>
      </w:r>
      <w:r>
        <w:rPr>
          <w:lang w:val="fr-FR"/>
        </w:rPr>
        <w:t xml:space="preserve">, </w:t>
      </w:r>
      <w:r w:rsidR="005C33DD">
        <w:rPr>
          <w:lang w:val="fr-FR"/>
        </w:rPr>
        <w:t>vaporisation du fluide.</w:t>
      </w:r>
    </w:p>
    <w:p w14:paraId="363CEE79" w14:textId="69BA2B92" w:rsidR="00134761" w:rsidRDefault="00134761">
      <w:pPr>
        <w:pStyle w:val="ListParagraph"/>
        <w:numPr>
          <w:ilvl w:val="0"/>
          <w:numId w:val="17"/>
        </w:numPr>
        <w:rPr>
          <w:lang w:val="fr-FR"/>
        </w:rPr>
      </w:pPr>
      <w:r>
        <w:rPr>
          <w:b/>
          <w:bCs/>
          <w:lang w:val="fr-FR"/>
        </w:rPr>
        <w:t>Effets :</w:t>
      </w:r>
      <w:r>
        <w:rPr>
          <w:lang w:val="fr-FR"/>
        </w:rPr>
        <w:t xml:space="preserve"> bruit de martèlement, détérioration des pales</w:t>
      </w:r>
      <w:r w:rsidR="005C33DD">
        <w:rPr>
          <w:lang w:val="fr-FR"/>
        </w:rPr>
        <w:t xml:space="preserve"> de la roue, baisse drastique du rendement.</w:t>
      </w:r>
    </w:p>
    <w:p w14:paraId="48A6AB79" w14:textId="796C14FB" w:rsidR="001744FB" w:rsidRDefault="00134761">
      <w:pPr>
        <w:pStyle w:val="ListParagraph"/>
        <w:numPr>
          <w:ilvl w:val="0"/>
          <w:numId w:val="17"/>
        </w:numPr>
        <w:rPr>
          <w:lang w:val="fr-FR"/>
        </w:rPr>
      </w:pPr>
      <w:r>
        <w:rPr>
          <w:b/>
          <w:bCs/>
          <w:lang w:val="fr-FR"/>
        </w:rPr>
        <w:t>Criticité :</w:t>
      </w:r>
      <w:r>
        <w:rPr>
          <w:lang w:val="fr-FR"/>
        </w:rPr>
        <w:t xml:space="preserve"> élevée</w:t>
      </w:r>
      <w:r w:rsidR="005C33DD">
        <w:rPr>
          <w:lang w:val="fr-FR"/>
        </w:rPr>
        <w:t xml:space="preserve"> et</w:t>
      </w:r>
      <w:r>
        <w:rPr>
          <w:lang w:val="fr-FR"/>
        </w:rPr>
        <w:t xml:space="preserve"> souvent irréversible</w:t>
      </w:r>
      <w:r w:rsidR="005C33DD">
        <w:rPr>
          <w:lang w:val="fr-FR"/>
        </w:rPr>
        <w:t>, nécessitant le remplacement des composants endommagés.</w:t>
      </w:r>
    </w:p>
    <w:p w14:paraId="7B5A2461" w14:textId="77777777" w:rsidR="003972F9" w:rsidRDefault="003972F9" w:rsidP="003972F9">
      <w:pPr>
        <w:pStyle w:val="ListParagraph"/>
        <w:keepNext/>
      </w:pPr>
      <w:r w:rsidRPr="003972F9">
        <w:rPr>
          <w:noProof/>
          <w:lang w:val="fr-FR"/>
        </w:rPr>
        <w:drawing>
          <wp:inline distT="0" distB="0" distL="0" distR="0" wp14:anchorId="0E284A4E" wp14:editId="3C3C0877">
            <wp:extent cx="4693920" cy="3568081"/>
            <wp:effectExtent l="0" t="0" r="0" b="0"/>
            <wp:docPr id="20920050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05052" name=""/>
                    <pic:cNvPicPr/>
                  </pic:nvPicPr>
                  <pic:blipFill>
                    <a:blip r:embed="rId25"/>
                    <a:stretch>
                      <a:fillRect/>
                    </a:stretch>
                  </pic:blipFill>
                  <pic:spPr>
                    <a:xfrm>
                      <a:off x="0" y="0"/>
                      <a:ext cx="4697747" cy="3570990"/>
                    </a:xfrm>
                    <a:prstGeom prst="rect">
                      <a:avLst/>
                    </a:prstGeom>
                  </pic:spPr>
                </pic:pic>
              </a:graphicData>
            </a:graphic>
          </wp:inline>
        </w:drawing>
      </w:r>
    </w:p>
    <w:p w14:paraId="01F6F8A2" w14:textId="47837CBE" w:rsidR="003972F9" w:rsidRPr="00E8545A" w:rsidRDefault="003972F9" w:rsidP="005C33DD">
      <w:pPr>
        <w:pStyle w:val="Caption"/>
        <w:rPr>
          <w:lang w:val="fr-FR"/>
        </w:rPr>
      </w:pPr>
      <w:bookmarkStart w:id="78" w:name="_Toc215348906"/>
      <w:r w:rsidRPr="00E8545A">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7</w:t>
      </w:r>
      <w:r w:rsidR="00EC0060">
        <w:rPr>
          <w:lang w:val="fr-FR"/>
        </w:rPr>
        <w:fldChar w:fldCharType="end"/>
      </w:r>
      <w:r w:rsidRPr="00E8545A">
        <w:rPr>
          <w:lang w:val="fr-FR"/>
        </w:rPr>
        <w:t>: Défaillance par cavitation</w:t>
      </w:r>
      <w:sdt>
        <w:sdtPr>
          <w:id w:val="1499931725"/>
          <w:citation/>
        </w:sdtPr>
        <w:sdtContent>
          <w:r>
            <w:fldChar w:fldCharType="begin"/>
          </w:r>
          <w:r>
            <w:rPr>
              <w:lang w:val="fr-FR"/>
            </w:rPr>
            <w:instrText xml:space="preserve"> CITATION MOU19 \l 1036 </w:instrText>
          </w:r>
          <w:r>
            <w:fldChar w:fldCharType="separate"/>
          </w:r>
          <w:r w:rsidR="0033067A">
            <w:rPr>
              <w:noProof/>
              <w:lang w:val="fr-FR"/>
            </w:rPr>
            <w:t xml:space="preserve"> </w:t>
          </w:r>
          <w:r w:rsidR="0033067A" w:rsidRPr="0033067A">
            <w:rPr>
              <w:noProof/>
              <w:lang w:val="fr-FR"/>
            </w:rPr>
            <w:t>[1]</w:t>
          </w:r>
          <w:r>
            <w:fldChar w:fldCharType="end"/>
          </w:r>
        </w:sdtContent>
      </w:sdt>
      <w:bookmarkEnd w:id="78"/>
    </w:p>
    <w:p w14:paraId="35341947" w14:textId="77777777" w:rsidR="00E165E8" w:rsidRDefault="00FA1B47">
      <w:pPr>
        <w:pStyle w:val="Heading3"/>
        <w:numPr>
          <w:ilvl w:val="2"/>
          <w:numId w:val="1"/>
        </w:numPr>
        <w:ind w:left="709"/>
        <w:rPr>
          <w:lang w:val="fr-FR"/>
        </w:rPr>
      </w:pPr>
      <w:bookmarkStart w:id="79" w:name="_Toc215349583"/>
      <w:r w:rsidRPr="00B051F4">
        <w:rPr>
          <w:lang w:val="fr-FR"/>
        </w:rPr>
        <w:t>Stratégies de maintenance</w:t>
      </w:r>
      <w:bookmarkEnd w:id="79"/>
    </w:p>
    <w:p w14:paraId="54525AAD" w14:textId="008DA5A2" w:rsidR="005D1AFF" w:rsidRDefault="005D1AFF" w:rsidP="005D1AFF">
      <w:pPr>
        <w:rPr>
          <w:b/>
          <w:bCs/>
          <w:lang w:val="fr-FR"/>
        </w:rPr>
      </w:pPr>
      <w:r>
        <w:rPr>
          <w:lang w:val="fr-FR"/>
        </w:rPr>
        <w:t>La maintenance des systèmes de pompages peut être envisagés selon plusieurs approches méthodologiques, chacune présentant des avantages et des limites. Le choix de la stratégie dépend du contexte opérationnel, du niveau de criticité</w:t>
      </w:r>
      <w:r w:rsidR="00985883">
        <w:rPr>
          <w:lang w:val="fr-FR"/>
        </w:rPr>
        <w:t xml:space="preserve"> des équipements et des contraintes économiques. Les trois principales approches sont : </w:t>
      </w:r>
      <w:r w:rsidR="00985883">
        <w:rPr>
          <w:b/>
          <w:bCs/>
          <w:lang w:val="fr-FR"/>
        </w:rPr>
        <w:t>corrective, préventive et prédictive.</w:t>
      </w:r>
    </w:p>
    <w:p w14:paraId="49F684C9" w14:textId="77777777" w:rsidR="001E3B97" w:rsidRDefault="001E3B97" w:rsidP="005D1AFF">
      <w:pPr>
        <w:rPr>
          <w:b/>
          <w:bCs/>
          <w:lang w:val="fr-FR"/>
        </w:rPr>
      </w:pPr>
    </w:p>
    <w:p w14:paraId="1C72B7C7" w14:textId="77777777" w:rsidR="001E3B97" w:rsidRPr="00985883" w:rsidRDefault="001E3B97" w:rsidP="005D1AFF">
      <w:pPr>
        <w:rPr>
          <w:b/>
          <w:bCs/>
          <w:lang w:val="fr-FR"/>
        </w:rPr>
      </w:pPr>
    </w:p>
    <w:p w14:paraId="7A65AC8A" w14:textId="617A484F" w:rsidR="001E3B97" w:rsidRPr="001E3B97" w:rsidRDefault="001E3B97" w:rsidP="001E3B97">
      <w:pPr>
        <w:pStyle w:val="Caption"/>
        <w:keepNext/>
        <w:rPr>
          <w:lang w:val="fr-FR"/>
        </w:rPr>
      </w:pPr>
      <w:bookmarkStart w:id="80" w:name="_Toc215348953"/>
      <w:r w:rsidRPr="001E3B97">
        <w:rPr>
          <w:lang w:val="fr-FR"/>
        </w:rPr>
        <w:lastRenderedPageBreak/>
        <w:t xml:space="preserve">Tableau </w:t>
      </w:r>
      <w:r>
        <w:fldChar w:fldCharType="begin"/>
      </w:r>
      <w:r w:rsidRPr="001E3B97">
        <w:rPr>
          <w:lang w:val="fr-FR"/>
        </w:rPr>
        <w:instrText xml:space="preserve"> STYLEREF 1 \s </w:instrText>
      </w:r>
      <w:r>
        <w:fldChar w:fldCharType="separate"/>
      </w:r>
      <w:r w:rsidRPr="001E3B97">
        <w:rPr>
          <w:noProof/>
          <w:lang w:val="fr-FR"/>
        </w:rPr>
        <w:t>I</w:t>
      </w:r>
      <w:r>
        <w:fldChar w:fldCharType="end"/>
      </w:r>
      <w:r w:rsidRPr="001E3B97">
        <w:rPr>
          <w:lang w:val="fr-FR"/>
        </w:rPr>
        <w:noBreakHyphen/>
      </w:r>
      <w:r>
        <w:fldChar w:fldCharType="begin"/>
      </w:r>
      <w:r w:rsidRPr="001E3B97">
        <w:rPr>
          <w:lang w:val="fr-FR"/>
        </w:rPr>
        <w:instrText xml:space="preserve"> SEQ Tableau \* ARABIC \s 1 </w:instrText>
      </w:r>
      <w:r>
        <w:fldChar w:fldCharType="separate"/>
      </w:r>
      <w:r w:rsidRPr="001E3B97">
        <w:rPr>
          <w:noProof/>
          <w:lang w:val="fr-FR"/>
        </w:rPr>
        <w:t>1</w:t>
      </w:r>
      <w:r>
        <w:fldChar w:fldCharType="end"/>
      </w:r>
      <w:r w:rsidRPr="001E3B97">
        <w:rPr>
          <w:lang w:val="fr-FR"/>
        </w:rPr>
        <w:t>: Les différentes stratégies de maintenance</w:t>
      </w:r>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6"/>
        <w:gridCol w:w="1827"/>
        <w:gridCol w:w="1716"/>
        <w:gridCol w:w="1901"/>
        <w:gridCol w:w="1837"/>
      </w:tblGrid>
      <w:tr w:rsidR="00985883" w:rsidRPr="00FA1B47" w14:paraId="5281DD75" w14:textId="17357467" w:rsidTr="001E3B97">
        <w:tc>
          <w:tcPr>
            <w:tcW w:w="1546" w:type="dxa"/>
          </w:tcPr>
          <w:p w14:paraId="2ABA8F7D" w14:textId="77777777" w:rsidR="00985883" w:rsidRPr="00FA1B47" w:rsidRDefault="00985883" w:rsidP="001E3B97">
            <w:pPr>
              <w:ind w:firstLine="34"/>
              <w:rPr>
                <w:b/>
                <w:lang w:val="fr-FR"/>
              </w:rPr>
            </w:pPr>
            <w:r w:rsidRPr="00FA1B47">
              <w:rPr>
                <w:b/>
                <w:lang w:val="fr-FR"/>
              </w:rPr>
              <w:t>Stratégie</w:t>
            </w:r>
          </w:p>
        </w:tc>
        <w:tc>
          <w:tcPr>
            <w:tcW w:w="1827" w:type="dxa"/>
          </w:tcPr>
          <w:p w14:paraId="521F67F4" w14:textId="53679A0A" w:rsidR="00985883" w:rsidRPr="00FA1B47" w:rsidRDefault="00985883" w:rsidP="001E3B97">
            <w:pPr>
              <w:ind w:firstLine="0"/>
              <w:rPr>
                <w:b/>
                <w:lang w:val="fr-FR"/>
              </w:rPr>
            </w:pPr>
            <w:r>
              <w:rPr>
                <w:b/>
                <w:lang w:val="fr-FR"/>
              </w:rPr>
              <w:t>Principe</w:t>
            </w:r>
          </w:p>
        </w:tc>
        <w:tc>
          <w:tcPr>
            <w:tcW w:w="1716" w:type="dxa"/>
          </w:tcPr>
          <w:p w14:paraId="19E3E8AA" w14:textId="77777777" w:rsidR="00985883" w:rsidRPr="00FA1B47" w:rsidRDefault="00985883" w:rsidP="001E3B97">
            <w:pPr>
              <w:ind w:firstLine="70"/>
              <w:rPr>
                <w:b/>
                <w:lang w:val="fr-FR"/>
              </w:rPr>
            </w:pPr>
            <w:r w:rsidRPr="00FA1B47">
              <w:rPr>
                <w:b/>
                <w:lang w:val="fr-FR"/>
              </w:rPr>
              <w:t>Avantages</w:t>
            </w:r>
          </w:p>
        </w:tc>
        <w:tc>
          <w:tcPr>
            <w:tcW w:w="1901" w:type="dxa"/>
          </w:tcPr>
          <w:p w14:paraId="5761803F" w14:textId="77777777" w:rsidR="00985883" w:rsidRPr="00FA1B47" w:rsidRDefault="00985883" w:rsidP="001E3B97">
            <w:pPr>
              <w:ind w:firstLine="213"/>
              <w:rPr>
                <w:b/>
                <w:lang w:val="fr-FR"/>
              </w:rPr>
            </w:pPr>
            <w:r w:rsidRPr="00FA1B47">
              <w:rPr>
                <w:b/>
                <w:lang w:val="fr-FR"/>
              </w:rPr>
              <w:t>Limites</w:t>
            </w:r>
          </w:p>
        </w:tc>
        <w:tc>
          <w:tcPr>
            <w:tcW w:w="1837" w:type="dxa"/>
          </w:tcPr>
          <w:p w14:paraId="78BF49AA" w14:textId="32E75AE7" w:rsidR="00985883" w:rsidRPr="00FA1B47" w:rsidRDefault="00985883" w:rsidP="001E3B97">
            <w:pPr>
              <w:ind w:firstLine="0"/>
              <w:rPr>
                <w:b/>
                <w:lang w:val="fr-FR"/>
              </w:rPr>
            </w:pPr>
            <w:r>
              <w:rPr>
                <w:b/>
                <w:lang w:val="fr-FR"/>
              </w:rPr>
              <w:t>Pertinence</w:t>
            </w:r>
          </w:p>
        </w:tc>
      </w:tr>
      <w:tr w:rsidR="00985883" w:rsidRPr="009F1F48" w14:paraId="48AE91CF" w14:textId="5D79EC14" w:rsidTr="001E3B97">
        <w:tc>
          <w:tcPr>
            <w:tcW w:w="1546" w:type="dxa"/>
          </w:tcPr>
          <w:p w14:paraId="5B19B2E9" w14:textId="77777777" w:rsidR="00985883" w:rsidRPr="00FA1B47" w:rsidRDefault="00985883" w:rsidP="001E3B97">
            <w:pPr>
              <w:ind w:firstLine="34"/>
              <w:rPr>
                <w:lang w:val="fr-FR"/>
              </w:rPr>
            </w:pPr>
            <w:r w:rsidRPr="00FA1B47">
              <w:rPr>
                <w:lang w:val="fr-FR"/>
              </w:rPr>
              <w:t>Corrective</w:t>
            </w:r>
          </w:p>
        </w:tc>
        <w:tc>
          <w:tcPr>
            <w:tcW w:w="1827" w:type="dxa"/>
          </w:tcPr>
          <w:p w14:paraId="03F17395" w14:textId="5CB185F1" w:rsidR="00985883" w:rsidRPr="00FA1B47" w:rsidRDefault="00D925FD" w:rsidP="002F214E">
            <w:pPr>
              <w:ind w:firstLine="34"/>
              <w:jc w:val="left"/>
              <w:rPr>
                <w:lang w:val="fr-FR"/>
              </w:rPr>
              <w:pPrChange w:id="81" w:author="Mwamba Kasongo, Dahouda (Katanga - CD)" w:date="2025-12-02T11:07:00Z" w16du:dateUtc="2025-12-02T09:07:00Z">
                <w:pPr>
                  <w:ind w:firstLine="34"/>
                </w:pPr>
              </w:pPrChange>
            </w:pPr>
            <w:r>
              <w:rPr>
                <w:lang w:val="fr-FR"/>
              </w:rPr>
              <w:t xml:space="preserve">Réparation du remplacement des composants défaillants </w:t>
            </w:r>
            <w:r w:rsidR="00882C76">
              <w:rPr>
                <w:lang w:val="fr-FR"/>
              </w:rPr>
              <w:t>après l’arrêt</w:t>
            </w:r>
            <w:r>
              <w:rPr>
                <w:lang w:val="fr-FR"/>
              </w:rPr>
              <w:t xml:space="preserve"> de l’équipement</w:t>
            </w:r>
          </w:p>
        </w:tc>
        <w:tc>
          <w:tcPr>
            <w:tcW w:w="1716" w:type="dxa"/>
          </w:tcPr>
          <w:p w14:paraId="60EBD3EC" w14:textId="55A46427" w:rsidR="00985883" w:rsidRPr="00FA1B47" w:rsidRDefault="00985883" w:rsidP="002F214E">
            <w:pPr>
              <w:ind w:firstLine="34"/>
              <w:jc w:val="left"/>
              <w:rPr>
                <w:lang w:val="fr-FR"/>
              </w:rPr>
              <w:pPrChange w:id="82" w:author="Mwamba Kasongo, Dahouda (Katanga - CD)" w:date="2025-12-02T11:07:00Z" w16du:dateUtc="2025-12-02T09:07:00Z">
                <w:pPr>
                  <w:ind w:firstLine="34"/>
                </w:pPr>
              </w:pPrChange>
            </w:pPr>
            <w:r w:rsidRPr="00FA1B47">
              <w:rPr>
                <w:lang w:val="fr-FR"/>
              </w:rPr>
              <w:t>Faible cout initial</w:t>
            </w:r>
            <w:r w:rsidR="00882C76">
              <w:rPr>
                <w:lang w:val="fr-FR"/>
              </w:rPr>
              <w:t>, absence de planification complexe</w:t>
            </w:r>
          </w:p>
        </w:tc>
        <w:tc>
          <w:tcPr>
            <w:tcW w:w="1901" w:type="dxa"/>
          </w:tcPr>
          <w:p w14:paraId="522DF8CC" w14:textId="710CE84C" w:rsidR="00985883" w:rsidRPr="00FA1B47" w:rsidRDefault="00985883" w:rsidP="002F214E">
            <w:pPr>
              <w:ind w:firstLine="34"/>
              <w:jc w:val="left"/>
              <w:rPr>
                <w:lang w:val="fr-FR"/>
              </w:rPr>
              <w:pPrChange w:id="83" w:author="Mwamba Kasongo, Dahouda (Katanga - CD)" w:date="2025-12-02T11:07:00Z" w16du:dateUtc="2025-12-02T09:07:00Z">
                <w:pPr>
                  <w:ind w:firstLine="34"/>
                </w:pPr>
              </w:pPrChange>
            </w:pPr>
            <w:r w:rsidRPr="00FA1B47">
              <w:rPr>
                <w:lang w:val="fr-FR"/>
              </w:rPr>
              <w:t>Arrêt</w:t>
            </w:r>
            <w:r w:rsidR="00882C76">
              <w:rPr>
                <w:lang w:val="fr-FR"/>
              </w:rPr>
              <w:t>s</w:t>
            </w:r>
            <w:r w:rsidRPr="00FA1B47">
              <w:rPr>
                <w:lang w:val="fr-FR"/>
              </w:rPr>
              <w:t xml:space="preserve"> imprévu</w:t>
            </w:r>
            <w:r w:rsidR="00882C76">
              <w:rPr>
                <w:lang w:val="fr-FR"/>
              </w:rPr>
              <w:t>s</w:t>
            </w:r>
            <w:r w:rsidRPr="00FA1B47">
              <w:rPr>
                <w:lang w:val="fr-FR"/>
              </w:rPr>
              <w:t>, coûts élevés</w:t>
            </w:r>
            <w:r w:rsidR="00882C76">
              <w:rPr>
                <w:lang w:val="fr-FR"/>
              </w:rPr>
              <w:t xml:space="preserve"> liés aux interruptions et aux réparations d’urgence</w:t>
            </w:r>
          </w:p>
        </w:tc>
        <w:tc>
          <w:tcPr>
            <w:tcW w:w="1837" w:type="dxa"/>
          </w:tcPr>
          <w:p w14:paraId="296295B5" w14:textId="6FE438E9" w:rsidR="00985883" w:rsidRPr="00FA1B47" w:rsidRDefault="00882C76" w:rsidP="002F214E">
            <w:pPr>
              <w:ind w:firstLine="34"/>
              <w:jc w:val="left"/>
              <w:rPr>
                <w:lang w:val="fr-FR"/>
              </w:rPr>
              <w:pPrChange w:id="84" w:author="Mwamba Kasongo, Dahouda (Katanga - CD)" w:date="2025-12-02T11:07:00Z" w16du:dateUtc="2025-12-02T09:07:00Z">
                <w:pPr>
                  <w:ind w:firstLine="34"/>
                </w:pPr>
              </w:pPrChange>
            </w:pPr>
            <w:r>
              <w:rPr>
                <w:lang w:val="fr-FR"/>
              </w:rPr>
              <w:t>Adaptée aux équipements non critiques ou dont les défaillances n'entrainent pas de conséquences majeures sur la chaine de production</w:t>
            </w:r>
          </w:p>
        </w:tc>
      </w:tr>
      <w:tr w:rsidR="00985883" w:rsidRPr="009F1F48" w14:paraId="606FBE71" w14:textId="4615FD72" w:rsidTr="001E3B97">
        <w:tc>
          <w:tcPr>
            <w:tcW w:w="1546" w:type="dxa"/>
          </w:tcPr>
          <w:p w14:paraId="6C1C9B06" w14:textId="77777777" w:rsidR="00985883" w:rsidRPr="00FA1B47" w:rsidRDefault="00985883" w:rsidP="001E3B97">
            <w:pPr>
              <w:ind w:firstLine="34"/>
              <w:rPr>
                <w:lang w:val="fr-FR"/>
              </w:rPr>
            </w:pPr>
            <w:r w:rsidRPr="00FA1B47">
              <w:rPr>
                <w:lang w:val="fr-FR"/>
              </w:rPr>
              <w:t>Préventive</w:t>
            </w:r>
          </w:p>
        </w:tc>
        <w:tc>
          <w:tcPr>
            <w:tcW w:w="1827" w:type="dxa"/>
          </w:tcPr>
          <w:p w14:paraId="20741371" w14:textId="5287E718" w:rsidR="00985883" w:rsidRPr="00FA1B47" w:rsidRDefault="00882C76" w:rsidP="002F214E">
            <w:pPr>
              <w:ind w:firstLine="34"/>
              <w:jc w:val="left"/>
              <w:rPr>
                <w:lang w:val="fr-FR"/>
              </w:rPr>
              <w:pPrChange w:id="85" w:author="Mwamba Kasongo, Dahouda (Katanga - CD)" w:date="2025-12-02T11:07:00Z" w16du:dateUtc="2025-12-02T09:07:00Z">
                <w:pPr>
                  <w:ind w:firstLine="34"/>
                </w:pPr>
              </w:pPrChange>
            </w:pPr>
            <w:r>
              <w:rPr>
                <w:lang w:val="fr-FR"/>
              </w:rPr>
              <w:t>Remplacement systématique des pièces ou vérification périodique des paramètres de fonctionnement</w:t>
            </w:r>
          </w:p>
        </w:tc>
        <w:tc>
          <w:tcPr>
            <w:tcW w:w="1716" w:type="dxa"/>
          </w:tcPr>
          <w:p w14:paraId="201A9D03" w14:textId="25FA01BC" w:rsidR="00985883" w:rsidRPr="00FA1B47" w:rsidRDefault="00882C76" w:rsidP="002F214E">
            <w:pPr>
              <w:ind w:firstLine="34"/>
              <w:jc w:val="left"/>
              <w:rPr>
                <w:lang w:val="fr-FR"/>
              </w:rPr>
              <w:pPrChange w:id="86" w:author="Mwamba Kasongo, Dahouda (Katanga - CD)" w:date="2025-12-02T11:07:00Z" w16du:dateUtc="2025-12-02T09:07:00Z">
                <w:pPr>
                  <w:ind w:firstLine="34"/>
                </w:pPr>
              </w:pPrChange>
            </w:pPr>
            <w:r>
              <w:rPr>
                <w:lang w:val="fr-FR"/>
              </w:rPr>
              <w:t>Réduction du nombre de pannes, amélioration de la fiabilité globale</w:t>
            </w:r>
          </w:p>
        </w:tc>
        <w:tc>
          <w:tcPr>
            <w:tcW w:w="1901" w:type="dxa"/>
          </w:tcPr>
          <w:p w14:paraId="38063017" w14:textId="7F775B51" w:rsidR="00985883" w:rsidRPr="00FA1B47" w:rsidRDefault="00985883" w:rsidP="002F214E">
            <w:pPr>
              <w:ind w:firstLine="34"/>
              <w:jc w:val="left"/>
              <w:rPr>
                <w:lang w:val="fr-FR"/>
              </w:rPr>
              <w:pPrChange w:id="87" w:author="Mwamba Kasongo, Dahouda (Katanga - CD)" w:date="2025-12-02T11:07:00Z" w16du:dateUtc="2025-12-02T09:07:00Z">
                <w:pPr>
                  <w:ind w:firstLine="34"/>
                </w:pPr>
              </w:pPrChange>
            </w:pPr>
            <w:r w:rsidRPr="00FA1B47">
              <w:rPr>
                <w:lang w:val="fr-FR"/>
              </w:rPr>
              <w:t>Risque de sur-maintenance</w:t>
            </w:r>
            <w:r w:rsidR="001501B4">
              <w:rPr>
                <w:lang w:val="fr-FR"/>
              </w:rPr>
              <w:t>, coûts supplémentaires liés à des interventions parfois inutiles</w:t>
            </w:r>
          </w:p>
        </w:tc>
        <w:tc>
          <w:tcPr>
            <w:tcW w:w="1837" w:type="dxa"/>
          </w:tcPr>
          <w:p w14:paraId="54A8DD33" w14:textId="76B4B3EF" w:rsidR="00985883" w:rsidRPr="002F214E" w:rsidRDefault="001501B4" w:rsidP="002F214E">
            <w:pPr>
              <w:ind w:firstLine="34"/>
              <w:jc w:val="left"/>
              <w:rPr>
                <w:sz w:val="22"/>
                <w:lang w:val="fr-FR"/>
                <w:rPrChange w:id="88" w:author="Mwamba Kasongo, Dahouda (Katanga - CD)" w:date="2025-12-02T11:07:00Z" w16du:dateUtc="2025-12-02T09:07:00Z">
                  <w:rPr>
                    <w:lang w:val="fr-FR"/>
                  </w:rPr>
                </w:rPrChange>
              </w:rPr>
              <w:pPrChange w:id="89" w:author="Mwamba Kasongo, Dahouda (Katanga - CD)" w:date="2025-12-02T11:07:00Z" w16du:dateUtc="2025-12-02T09:07:00Z">
                <w:pPr>
                  <w:ind w:firstLine="34"/>
                </w:pPr>
              </w:pPrChange>
            </w:pPr>
            <w:r w:rsidRPr="002F214E">
              <w:rPr>
                <w:sz w:val="22"/>
                <w:lang w:val="fr-FR"/>
                <w:rPrChange w:id="90" w:author="Mwamba Kasongo, Dahouda (Katanga - CD)" w:date="2025-12-02T11:07:00Z" w16du:dateUtc="2025-12-02T09:07:00Z">
                  <w:rPr>
                    <w:lang w:val="fr-FR"/>
                  </w:rPr>
                </w:rPrChange>
              </w:rPr>
              <w:t>Recommandée pour les équipements critiques, mais nécessite une planification rigoureuse et une allocation de ressource suffisante</w:t>
            </w:r>
          </w:p>
        </w:tc>
      </w:tr>
      <w:tr w:rsidR="00985883" w:rsidRPr="009F1F48" w14:paraId="4AF9BE7D" w14:textId="6D3ABEBF" w:rsidTr="001E3B97">
        <w:tc>
          <w:tcPr>
            <w:tcW w:w="1546" w:type="dxa"/>
          </w:tcPr>
          <w:p w14:paraId="39E9D7F5" w14:textId="77777777" w:rsidR="00985883" w:rsidRPr="00FA1B47" w:rsidRDefault="00985883" w:rsidP="001E3B97">
            <w:pPr>
              <w:ind w:firstLine="34"/>
              <w:rPr>
                <w:lang w:val="fr-FR"/>
              </w:rPr>
            </w:pPr>
            <w:r w:rsidRPr="00FA1B47">
              <w:rPr>
                <w:lang w:val="fr-FR"/>
              </w:rPr>
              <w:t>Prédictive</w:t>
            </w:r>
          </w:p>
        </w:tc>
        <w:tc>
          <w:tcPr>
            <w:tcW w:w="1827" w:type="dxa"/>
          </w:tcPr>
          <w:p w14:paraId="5B0EA2DA" w14:textId="38E27FBB" w:rsidR="00985883" w:rsidRPr="00FA1B47" w:rsidRDefault="001501B4" w:rsidP="002F214E">
            <w:pPr>
              <w:ind w:firstLine="34"/>
              <w:jc w:val="left"/>
              <w:rPr>
                <w:lang w:val="fr-FR"/>
              </w:rPr>
              <w:pPrChange w:id="91" w:author="Mwamba Kasongo, Dahouda (Katanga - CD)" w:date="2025-12-02T11:07:00Z" w16du:dateUtc="2025-12-02T09:07:00Z">
                <w:pPr>
                  <w:ind w:firstLine="34"/>
                </w:pPr>
              </w:pPrChange>
            </w:pPr>
            <w:r>
              <w:rPr>
                <w:lang w:val="fr-FR"/>
              </w:rPr>
              <w:t>Utilisation de modèles statistiques et d’algorithmes d’intelligence artificielle pour anticiper les défaillances</w:t>
            </w:r>
          </w:p>
        </w:tc>
        <w:tc>
          <w:tcPr>
            <w:tcW w:w="1716" w:type="dxa"/>
          </w:tcPr>
          <w:p w14:paraId="5B8A5EA9" w14:textId="4F03980F" w:rsidR="00985883" w:rsidRPr="00FA1B47" w:rsidRDefault="00985883" w:rsidP="002F214E">
            <w:pPr>
              <w:ind w:firstLine="34"/>
              <w:jc w:val="left"/>
              <w:rPr>
                <w:lang w:val="fr-FR"/>
              </w:rPr>
              <w:pPrChange w:id="92" w:author="Mwamba Kasongo, Dahouda (Katanga - CD)" w:date="2025-12-02T11:07:00Z" w16du:dateUtc="2025-12-02T09:07:00Z">
                <w:pPr>
                  <w:ind w:firstLine="34"/>
                </w:pPr>
              </w:pPrChange>
            </w:pPr>
            <w:r w:rsidRPr="00FA1B47">
              <w:rPr>
                <w:lang w:val="fr-FR"/>
              </w:rPr>
              <w:t>Optimisation des ressources</w:t>
            </w:r>
            <w:r w:rsidR="001501B4">
              <w:rPr>
                <w:lang w:val="fr-FR"/>
              </w:rPr>
              <w:t>, réduction des arrêts imprévus, prolongation de la durée de vie des équipements</w:t>
            </w:r>
          </w:p>
        </w:tc>
        <w:tc>
          <w:tcPr>
            <w:tcW w:w="1901" w:type="dxa"/>
          </w:tcPr>
          <w:p w14:paraId="665E4E96" w14:textId="3E7BAD60" w:rsidR="00985883" w:rsidRPr="00FA1B47" w:rsidRDefault="001501B4" w:rsidP="002F214E">
            <w:pPr>
              <w:ind w:firstLine="34"/>
              <w:jc w:val="left"/>
              <w:rPr>
                <w:lang w:val="fr-FR"/>
              </w:rPr>
              <w:pPrChange w:id="93" w:author="Mwamba Kasongo, Dahouda (Katanga - CD)" w:date="2025-12-02T11:07:00Z" w16du:dateUtc="2025-12-02T09:07:00Z">
                <w:pPr>
                  <w:ind w:firstLine="34"/>
                </w:pPr>
              </w:pPrChange>
            </w:pPr>
            <w:r>
              <w:rPr>
                <w:lang w:val="fr-FR"/>
              </w:rPr>
              <w:t>Investissement initial élevé, besoin d’expertise technique et de systèmes de collecte de données fiables</w:t>
            </w:r>
          </w:p>
        </w:tc>
        <w:tc>
          <w:tcPr>
            <w:tcW w:w="1837" w:type="dxa"/>
          </w:tcPr>
          <w:p w14:paraId="01B4A1B2" w14:textId="0A502660" w:rsidR="00985883" w:rsidRPr="00FA1B47" w:rsidRDefault="001501B4" w:rsidP="002F214E">
            <w:pPr>
              <w:ind w:firstLine="34"/>
              <w:jc w:val="left"/>
              <w:rPr>
                <w:lang w:val="fr-FR"/>
              </w:rPr>
              <w:pPrChange w:id="94" w:author="Mwamba Kasongo, Dahouda (Katanga - CD)" w:date="2025-12-02T11:07:00Z" w16du:dateUtc="2025-12-02T09:07:00Z">
                <w:pPr>
                  <w:ind w:firstLine="34"/>
                </w:pPr>
              </w:pPrChange>
            </w:pPr>
            <w:r w:rsidRPr="002F214E">
              <w:rPr>
                <w:sz w:val="22"/>
                <w:lang w:val="fr-FR"/>
                <w:rPrChange w:id="95" w:author="Mwamba Kasongo, Dahouda (Katanga - CD)" w:date="2025-12-02T11:07:00Z" w16du:dateUtc="2025-12-02T09:07:00Z">
                  <w:rPr>
                    <w:lang w:val="fr-FR"/>
                  </w:rPr>
                </w:rPrChange>
              </w:rPr>
              <w:t>Particulièrement adaptée aux environnements industriels complexe, tels que KCC/</w:t>
            </w:r>
            <w:proofErr w:type="spellStart"/>
            <w:r w:rsidRPr="002F214E">
              <w:rPr>
                <w:sz w:val="22"/>
                <w:lang w:val="fr-FR"/>
                <w:rPrChange w:id="96" w:author="Mwamba Kasongo, Dahouda (Katanga - CD)" w:date="2025-12-02T11:07:00Z" w16du:dateUtc="2025-12-02T09:07:00Z">
                  <w:rPr>
                    <w:lang w:val="fr-FR"/>
                  </w:rPr>
                </w:rPrChange>
              </w:rPr>
              <w:t>Luilu</w:t>
            </w:r>
            <w:proofErr w:type="spellEnd"/>
            <w:r w:rsidRPr="002F214E">
              <w:rPr>
                <w:sz w:val="22"/>
                <w:lang w:val="fr-FR"/>
                <w:rPrChange w:id="97" w:author="Mwamba Kasongo, Dahouda (Katanga - CD)" w:date="2025-12-02T11:07:00Z" w16du:dateUtc="2025-12-02T09:07:00Z">
                  <w:rPr>
                    <w:lang w:val="fr-FR"/>
                  </w:rPr>
                </w:rPrChange>
              </w:rPr>
              <w:t>, où les conditions de fonctionnement extrêmes (corrosion, abrasivité, fluctuations de débits) exigent</w:t>
            </w:r>
            <w:r>
              <w:rPr>
                <w:lang w:val="fr-FR"/>
              </w:rPr>
              <w:t xml:space="preserve"> une surveillance continue</w:t>
            </w:r>
          </w:p>
        </w:tc>
      </w:tr>
    </w:tbl>
    <w:p w14:paraId="6A0D8DC3" w14:textId="77777777" w:rsidR="00E165E8" w:rsidRDefault="00E165E8">
      <w:pPr>
        <w:rPr>
          <w:lang w:val="fr-FR"/>
        </w:rPr>
      </w:pPr>
    </w:p>
    <w:p w14:paraId="1B673D62" w14:textId="18896F23" w:rsidR="001501B4" w:rsidRDefault="001501B4">
      <w:pPr>
        <w:rPr>
          <w:lang w:val="fr-FR"/>
        </w:rPr>
      </w:pPr>
      <w:r>
        <w:rPr>
          <w:lang w:val="fr-FR"/>
        </w:rPr>
        <w:t>Dans le cadre des pompes industrielles de KCC/</w:t>
      </w:r>
      <w:proofErr w:type="spellStart"/>
      <w:r>
        <w:rPr>
          <w:lang w:val="fr-FR"/>
        </w:rPr>
        <w:t>Luilu</w:t>
      </w:r>
      <w:proofErr w:type="spellEnd"/>
      <w:r>
        <w:rPr>
          <w:lang w:val="fr-FR"/>
        </w:rPr>
        <w:t>, la maintenance prédictive apparait comme la stratégie la plus pertinente</w:t>
      </w:r>
      <w:r w:rsidR="005D5B96">
        <w:rPr>
          <w:lang w:val="fr-FR"/>
        </w:rPr>
        <w:t>, car elle permet de concilier fiabilité, disponibilité et optimisation d</w:t>
      </w:r>
      <w:r w:rsidR="00D26A20">
        <w:rPr>
          <w:lang w:val="fr-FR"/>
        </w:rPr>
        <w:t>e</w:t>
      </w:r>
      <w:r w:rsidR="005D5B96">
        <w:rPr>
          <w:lang w:val="fr-FR"/>
        </w:rPr>
        <w:t>s coûts dans un environnement particulièrement contraignant.</w:t>
      </w:r>
    </w:p>
    <w:p w14:paraId="7598BC48" w14:textId="2D882D24" w:rsidR="005C33DD" w:rsidRDefault="00313A06">
      <w:pPr>
        <w:pStyle w:val="Heading3"/>
        <w:numPr>
          <w:ilvl w:val="2"/>
          <w:numId w:val="1"/>
        </w:numPr>
        <w:ind w:left="709"/>
        <w:rPr>
          <w:lang w:val="fr-FR"/>
        </w:rPr>
      </w:pPr>
      <w:bookmarkStart w:id="98" w:name="_Toc215349584"/>
      <w:r>
        <w:rPr>
          <w:lang w:val="fr-FR"/>
        </w:rPr>
        <w:t>Importance de l’analyse des défaillances</w:t>
      </w:r>
      <w:bookmarkEnd w:id="98"/>
    </w:p>
    <w:p w14:paraId="7DD355F6" w14:textId="15D39072" w:rsidR="00313A06" w:rsidRDefault="00313A06" w:rsidP="00313A06">
      <w:pPr>
        <w:rPr>
          <w:lang w:val="fr-FR"/>
        </w:rPr>
      </w:pPr>
      <w:r>
        <w:rPr>
          <w:lang w:val="fr-FR"/>
        </w:rPr>
        <w:t>La connaissance des modes de défaillance permet :</w:t>
      </w:r>
    </w:p>
    <w:p w14:paraId="28A90BA2" w14:textId="5CA567FD" w:rsidR="00313A06" w:rsidRDefault="00313A06">
      <w:pPr>
        <w:pStyle w:val="ListParagraph"/>
        <w:numPr>
          <w:ilvl w:val="0"/>
          <w:numId w:val="22"/>
        </w:numPr>
        <w:rPr>
          <w:lang w:val="fr-FR"/>
        </w:rPr>
      </w:pPr>
      <w:r>
        <w:rPr>
          <w:lang w:val="fr-FR"/>
        </w:rPr>
        <w:t>D’anticiper les pannes par une surveillance ciblée (vibrations, température, pression),</w:t>
      </w:r>
    </w:p>
    <w:p w14:paraId="3A8C20E1" w14:textId="4129F474" w:rsidR="00313A06" w:rsidRDefault="00313A06">
      <w:pPr>
        <w:pStyle w:val="ListParagraph"/>
        <w:numPr>
          <w:ilvl w:val="0"/>
          <w:numId w:val="22"/>
        </w:numPr>
        <w:rPr>
          <w:lang w:val="fr-FR"/>
        </w:rPr>
      </w:pPr>
      <w:r>
        <w:rPr>
          <w:lang w:val="fr-FR"/>
        </w:rPr>
        <w:t>D’adapter les stratégies de maintenance (préventive ou prédictive),</w:t>
      </w:r>
    </w:p>
    <w:p w14:paraId="2320D98B" w14:textId="7532DA88" w:rsidR="00313A06" w:rsidRDefault="00313A06">
      <w:pPr>
        <w:pStyle w:val="ListParagraph"/>
        <w:numPr>
          <w:ilvl w:val="0"/>
          <w:numId w:val="22"/>
        </w:numPr>
        <w:rPr>
          <w:lang w:val="fr-FR"/>
        </w:rPr>
      </w:pPr>
      <w:r>
        <w:rPr>
          <w:lang w:val="fr-FR"/>
        </w:rPr>
        <w:t xml:space="preserve">De réduire les arrêts imprévus et les coûts associés, </w:t>
      </w:r>
    </w:p>
    <w:p w14:paraId="20B7975A" w14:textId="62611DAE" w:rsidR="00313A06" w:rsidRDefault="00313A06">
      <w:pPr>
        <w:pStyle w:val="ListParagraph"/>
        <w:numPr>
          <w:ilvl w:val="0"/>
          <w:numId w:val="22"/>
        </w:numPr>
        <w:rPr>
          <w:lang w:val="fr-FR"/>
        </w:rPr>
      </w:pPr>
      <w:r>
        <w:rPr>
          <w:lang w:val="fr-FR"/>
        </w:rPr>
        <w:t>D’améliorer la fiabilité globale des systèmes de pompage.</w:t>
      </w:r>
    </w:p>
    <w:p w14:paraId="552BC9D2" w14:textId="68B151B1" w:rsidR="00313A06" w:rsidRPr="00313A06" w:rsidRDefault="00313A06" w:rsidP="00313A06">
      <w:pPr>
        <w:rPr>
          <w:lang w:val="fr-FR"/>
        </w:rPr>
      </w:pPr>
      <w:r>
        <w:rPr>
          <w:lang w:val="fr-FR"/>
        </w:rPr>
        <w:t>Dans le contexte de KCC/</w:t>
      </w:r>
      <w:proofErr w:type="spellStart"/>
      <w:r>
        <w:rPr>
          <w:lang w:val="fr-FR"/>
        </w:rPr>
        <w:t>Luilu</w:t>
      </w:r>
      <w:proofErr w:type="spellEnd"/>
      <w:r>
        <w:rPr>
          <w:lang w:val="fr-FR"/>
        </w:rPr>
        <w:t>, où les conditions de fonctionnement sont particulièrement sévères (corrosion, abrasivité, fluctuations de débit), l’identification précise des modes de défaillance constitue un préalable indispensable à la mise en place d’une maintenance prédictive efficace.</w:t>
      </w:r>
    </w:p>
    <w:p w14:paraId="25044F34" w14:textId="77777777" w:rsidR="00E165E8" w:rsidRPr="00B051F4" w:rsidRDefault="00FA1B47">
      <w:pPr>
        <w:pStyle w:val="Heading2"/>
        <w:numPr>
          <w:ilvl w:val="1"/>
          <w:numId w:val="1"/>
        </w:numPr>
        <w:ind w:left="426"/>
        <w:rPr>
          <w:lang w:val="fr-FR"/>
        </w:rPr>
      </w:pPr>
      <w:bookmarkStart w:id="99" w:name="_Toc215349585"/>
      <w:r w:rsidRPr="00B051F4">
        <w:rPr>
          <w:lang w:val="fr-FR"/>
        </w:rPr>
        <w:t>Big Data et Intelligence Artificielle</w:t>
      </w:r>
      <w:bookmarkEnd w:id="99"/>
    </w:p>
    <w:p w14:paraId="315F3DCE" w14:textId="77777777" w:rsidR="00E165E8" w:rsidRDefault="00FA1B47">
      <w:pPr>
        <w:pStyle w:val="Heading3"/>
        <w:numPr>
          <w:ilvl w:val="2"/>
          <w:numId w:val="1"/>
        </w:numPr>
        <w:ind w:left="709"/>
        <w:rPr>
          <w:lang w:val="fr-FR"/>
        </w:rPr>
      </w:pPr>
      <w:bookmarkStart w:id="100" w:name="_Toc215349586"/>
      <w:r w:rsidRPr="00B051F4">
        <w:rPr>
          <w:lang w:val="fr-FR"/>
        </w:rPr>
        <w:t>Définition du Big Data</w:t>
      </w:r>
      <w:bookmarkEnd w:id="100"/>
    </w:p>
    <w:p w14:paraId="50DB9DB4" w14:textId="666B7071" w:rsidR="00015919" w:rsidRPr="00402FDB" w:rsidRDefault="00402FDB" w:rsidP="00015919">
      <w:pPr>
        <w:rPr>
          <w:lang w:val="fr-FR"/>
        </w:rPr>
      </w:pPr>
      <w:r>
        <w:rPr>
          <w:lang w:val="fr-FR"/>
        </w:rPr>
        <w:t xml:space="preserve">Le terme </w:t>
      </w:r>
      <w:r>
        <w:rPr>
          <w:b/>
          <w:bCs/>
          <w:lang w:val="fr-FR"/>
        </w:rPr>
        <w:t xml:space="preserve">Big Data </w:t>
      </w:r>
      <w:r>
        <w:rPr>
          <w:lang w:val="fr-FR"/>
        </w:rPr>
        <w:t>désigne l’ensemble des données numériques produites en continu par une multitude de sources (capteurs industriels, systèmes d’information, réseaux sociaux, objets connectés, etc.)</w:t>
      </w:r>
      <w:sdt>
        <w:sdtPr>
          <w:rPr>
            <w:lang w:val="fr-FR"/>
          </w:rPr>
          <w:id w:val="-508373879"/>
          <w:citation/>
        </w:sdtPr>
        <w:sdtContent>
          <w:r w:rsidR="00485941">
            <w:rPr>
              <w:lang w:val="fr-FR"/>
            </w:rPr>
            <w:fldChar w:fldCharType="begin"/>
          </w:r>
          <w:r w:rsidR="00485941">
            <w:rPr>
              <w:lang w:val="fr-FR"/>
            </w:rPr>
            <w:instrText xml:space="preserve"> CITATION Ham15 \l 1036 </w:instrText>
          </w:r>
          <w:r w:rsidR="00485941">
            <w:rPr>
              <w:lang w:val="fr-FR"/>
            </w:rPr>
            <w:fldChar w:fldCharType="separate"/>
          </w:r>
          <w:r w:rsidR="0033067A">
            <w:rPr>
              <w:noProof/>
              <w:lang w:val="fr-FR"/>
            </w:rPr>
            <w:t xml:space="preserve"> </w:t>
          </w:r>
          <w:r w:rsidR="0033067A" w:rsidRPr="0033067A">
            <w:rPr>
              <w:noProof/>
              <w:lang w:val="fr-FR"/>
            </w:rPr>
            <w:t>[4]</w:t>
          </w:r>
          <w:r w:rsidR="00485941">
            <w:rPr>
              <w:lang w:val="fr-FR"/>
            </w:rPr>
            <w:fldChar w:fldCharType="end"/>
          </w:r>
        </w:sdtContent>
      </w:sdt>
      <w:r>
        <w:rPr>
          <w:lang w:val="fr-FR"/>
        </w:rPr>
        <w:t>. Ce phénomène se caractérise par plusieurs dimensions essentielles :</w:t>
      </w:r>
    </w:p>
    <w:p w14:paraId="0DCF5F88" w14:textId="28762017" w:rsidR="00771030" w:rsidRDefault="00FA1B47">
      <w:pPr>
        <w:numPr>
          <w:ilvl w:val="0"/>
          <w:numId w:val="2"/>
        </w:numPr>
        <w:rPr>
          <w:lang w:val="fr-FR"/>
        </w:rPr>
      </w:pPr>
      <w:r w:rsidRPr="00771030">
        <w:rPr>
          <w:b/>
          <w:lang w:val="fr-FR"/>
        </w:rPr>
        <w:t>Volume</w:t>
      </w:r>
      <w:r w:rsidRPr="00B051F4">
        <w:rPr>
          <w:lang w:val="fr-FR"/>
        </w:rPr>
        <w:t xml:space="preserve"> : </w:t>
      </w:r>
      <w:r w:rsidR="00402FDB">
        <w:rPr>
          <w:lang w:val="fr-FR"/>
        </w:rPr>
        <w:t>la masse considérable de données générées chaque jour ;</w:t>
      </w:r>
    </w:p>
    <w:p w14:paraId="6790A418" w14:textId="2BA83928" w:rsidR="00771030" w:rsidRDefault="00FA1B47">
      <w:pPr>
        <w:numPr>
          <w:ilvl w:val="0"/>
          <w:numId w:val="2"/>
        </w:numPr>
        <w:rPr>
          <w:lang w:val="fr-FR"/>
        </w:rPr>
      </w:pPr>
      <w:r w:rsidRPr="00771030">
        <w:rPr>
          <w:b/>
          <w:lang w:val="fr-FR"/>
        </w:rPr>
        <w:t>Vélocité</w:t>
      </w:r>
      <w:r w:rsidRPr="00771030">
        <w:rPr>
          <w:lang w:val="fr-FR"/>
        </w:rPr>
        <w:t xml:space="preserve"> : </w:t>
      </w:r>
      <w:r w:rsidR="00402FDB">
        <w:rPr>
          <w:lang w:val="fr-FR"/>
        </w:rPr>
        <w:t>la rapidité avec laquelle ces données apparaissent et doivent être traitées ;</w:t>
      </w:r>
    </w:p>
    <w:p w14:paraId="32F415B2" w14:textId="47C3E38C" w:rsidR="00771030" w:rsidRDefault="00FA1B47">
      <w:pPr>
        <w:numPr>
          <w:ilvl w:val="0"/>
          <w:numId w:val="2"/>
        </w:numPr>
        <w:rPr>
          <w:lang w:val="fr-FR"/>
        </w:rPr>
      </w:pPr>
      <w:r w:rsidRPr="00771030">
        <w:rPr>
          <w:b/>
          <w:lang w:val="fr-FR"/>
        </w:rPr>
        <w:t>Variété</w:t>
      </w:r>
      <w:r w:rsidRPr="00771030">
        <w:rPr>
          <w:lang w:val="fr-FR"/>
        </w:rPr>
        <w:t xml:space="preserve"> : </w:t>
      </w:r>
      <w:r w:rsidR="00402FDB">
        <w:rPr>
          <w:lang w:val="fr-FR"/>
        </w:rPr>
        <w:t>la diversité des formats, allant des données structurées (tableaux, bases) aux données non structurées (images, vidéos, textes)</w:t>
      </w:r>
      <w:r w:rsidR="00854301">
        <w:rPr>
          <w:lang w:val="fr-FR"/>
        </w:rPr>
        <w:t> ;</w:t>
      </w:r>
    </w:p>
    <w:p w14:paraId="58F1137F" w14:textId="127DA4CB" w:rsidR="00771030" w:rsidRDefault="00402FDB">
      <w:pPr>
        <w:numPr>
          <w:ilvl w:val="0"/>
          <w:numId w:val="2"/>
        </w:numPr>
        <w:rPr>
          <w:lang w:val="fr-FR"/>
        </w:rPr>
      </w:pPr>
      <w:r>
        <w:rPr>
          <w:b/>
          <w:lang w:val="fr-FR"/>
        </w:rPr>
        <w:t>Fiabilité</w:t>
      </w:r>
      <w:r w:rsidR="00FA1B47" w:rsidRPr="00771030">
        <w:rPr>
          <w:lang w:val="fr-FR"/>
        </w:rPr>
        <w:t xml:space="preserve"> : </w:t>
      </w:r>
      <w:r>
        <w:rPr>
          <w:lang w:val="fr-FR"/>
        </w:rPr>
        <w:t>la qualité et la précision des informations collectées ;</w:t>
      </w:r>
    </w:p>
    <w:p w14:paraId="3385D411" w14:textId="0919DC83" w:rsidR="00E165E8" w:rsidRDefault="00FA1B47">
      <w:pPr>
        <w:numPr>
          <w:ilvl w:val="0"/>
          <w:numId w:val="2"/>
        </w:numPr>
        <w:rPr>
          <w:lang w:val="fr-FR"/>
        </w:rPr>
      </w:pPr>
      <w:r w:rsidRPr="00771030">
        <w:rPr>
          <w:b/>
          <w:lang w:val="fr-FR"/>
        </w:rPr>
        <w:t>Valeur</w:t>
      </w:r>
      <w:r w:rsidRPr="00771030">
        <w:rPr>
          <w:lang w:val="fr-FR"/>
        </w:rPr>
        <w:t xml:space="preserve"> : </w:t>
      </w:r>
      <w:r w:rsidR="00402FDB">
        <w:rPr>
          <w:lang w:val="fr-FR"/>
        </w:rPr>
        <w:t>la capacité à transformer ces données en indicateurs utiles pour la prise des décisions</w:t>
      </w:r>
    </w:p>
    <w:p w14:paraId="684AB94D" w14:textId="2709CC4A" w:rsidR="00854301" w:rsidRPr="002861C4" w:rsidRDefault="00485941" w:rsidP="00485941">
      <w:pPr>
        <w:ind w:firstLine="360"/>
        <w:rPr>
          <w:lang w:val="fr-FR"/>
        </w:rPr>
      </w:pPr>
      <w:r>
        <w:rPr>
          <w:lang w:val="fr-FR"/>
        </w:rPr>
        <w:lastRenderedPageBreak/>
        <w:t>Dans le cas des pompes industrielles de KCC/</w:t>
      </w:r>
      <w:proofErr w:type="spellStart"/>
      <w:r>
        <w:rPr>
          <w:lang w:val="fr-FR"/>
        </w:rPr>
        <w:t>Luilu</w:t>
      </w:r>
      <w:proofErr w:type="spellEnd"/>
      <w:r>
        <w:rPr>
          <w:lang w:val="fr-FR"/>
        </w:rPr>
        <w:t>, ces dimensions se traduisent par des flux massifs de données issus des capteurs de pression, de température ou de vibration, qui doivent être traités rapidement pour anticiper les défaillances.</w:t>
      </w:r>
    </w:p>
    <w:p w14:paraId="247B22FC" w14:textId="77777777" w:rsidR="00E165E8" w:rsidRDefault="00FA1B47">
      <w:pPr>
        <w:pStyle w:val="Heading3"/>
        <w:numPr>
          <w:ilvl w:val="2"/>
          <w:numId w:val="1"/>
        </w:numPr>
        <w:ind w:left="709"/>
        <w:rPr>
          <w:lang w:val="fr-FR"/>
        </w:rPr>
      </w:pPr>
      <w:bookmarkStart w:id="101" w:name="_Toc215349587"/>
      <w:r w:rsidRPr="00B051F4">
        <w:rPr>
          <w:lang w:val="fr-FR"/>
        </w:rPr>
        <w:t>Architectures Big Data</w:t>
      </w:r>
      <w:bookmarkEnd w:id="101"/>
    </w:p>
    <w:p w14:paraId="53051C4F" w14:textId="78C00FA0" w:rsidR="006F59EB" w:rsidRDefault="006F59EB" w:rsidP="006F59EB">
      <w:pPr>
        <w:rPr>
          <w:lang w:val="fr-FR"/>
        </w:rPr>
      </w:pPr>
      <w:r>
        <w:rPr>
          <w:lang w:val="fr-FR"/>
        </w:rPr>
        <w:t xml:space="preserve">L’architecture repose </w:t>
      </w:r>
      <w:r w:rsidR="0093595E">
        <w:rPr>
          <w:lang w:val="fr-FR"/>
        </w:rPr>
        <w:t>généralement sur une organisation distribuée, capable de gérer simultanément de grands volumes de données hétérogènes</w:t>
      </w:r>
      <w:sdt>
        <w:sdtPr>
          <w:rPr>
            <w:lang w:val="fr-FR"/>
          </w:rPr>
          <w:id w:val="604465455"/>
          <w:citation/>
        </w:sdtPr>
        <w:sdtContent>
          <w:r w:rsidR="0093595E">
            <w:rPr>
              <w:lang w:val="fr-FR"/>
            </w:rPr>
            <w:fldChar w:fldCharType="begin"/>
          </w:r>
          <w:r w:rsidR="0093595E">
            <w:rPr>
              <w:lang w:val="fr-FR"/>
            </w:rPr>
            <w:instrText xml:space="preserve">CITATION Cha13 \p 5-9 \l 1036 </w:instrText>
          </w:r>
          <w:r w:rsidR="0093595E">
            <w:rPr>
              <w:lang w:val="fr-FR"/>
            </w:rPr>
            <w:fldChar w:fldCharType="separate"/>
          </w:r>
          <w:r w:rsidR="0033067A">
            <w:rPr>
              <w:noProof/>
              <w:lang w:val="fr-FR"/>
            </w:rPr>
            <w:t xml:space="preserve"> </w:t>
          </w:r>
          <w:r w:rsidR="0033067A" w:rsidRPr="0033067A">
            <w:rPr>
              <w:noProof/>
              <w:lang w:val="fr-FR"/>
            </w:rPr>
            <w:t>[5, pp. 5-9]</w:t>
          </w:r>
          <w:r w:rsidR="0093595E">
            <w:rPr>
              <w:lang w:val="fr-FR"/>
            </w:rPr>
            <w:fldChar w:fldCharType="end"/>
          </w:r>
        </w:sdtContent>
      </w:sdt>
      <w:r w:rsidR="0093595E">
        <w:rPr>
          <w:lang w:val="fr-FR"/>
        </w:rPr>
        <w:t>. Elle combine :</w:t>
      </w:r>
    </w:p>
    <w:p w14:paraId="771D278C" w14:textId="524A606B" w:rsidR="00DF6C34" w:rsidRDefault="0093595E">
      <w:pPr>
        <w:pStyle w:val="ListParagraph"/>
        <w:numPr>
          <w:ilvl w:val="0"/>
          <w:numId w:val="19"/>
        </w:numPr>
        <w:rPr>
          <w:lang w:val="fr-FR"/>
        </w:rPr>
      </w:pPr>
      <w:r>
        <w:rPr>
          <w:b/>
          <w:bCs/>
          <w:lang w:val="fr-FR"/>
        </w:rPr>
        <w:t>Bases NoSQL </w:t>
      </w:r>
      <w:r>
        <w:rPr>
          <w:lang w:val="fr-FR"/>
        </w:rPr>
        <w:t>pour stocker des données flexibles et non structurées ;</w:t>
      </w:r>
    </w:p>
    <w:p w14:paraId="65579C31" w14:textId="7C086F8E" w:rsidR="0093595E" w:rsidRDefault="0093595E">
      <w:pPr>
        <w:pStyle w:val="ListParagraph"/>
        <w:numPr>
          <w:ilvl w:val="0"/>
          <w:numId w:val="19"/>
        </w:numPr>
        <w:rPr>
          <w:lang w:val="fr-FR"/>
        </w:rPr>
      </w:pPr>
      <w:r>
        <w:rPr>
          <w:b/>
          <w:bCs/>
          <w:lang w:val="fr-FR"/>
        </w:rPr>
        <w:t xml:space="preserve">Systèmes de fichiers distribués </w:t>
      </w:r>
      <w:r>
        <w:rPr>
          <w:lang w:val="fr-FR"/>
        </w:rPr>
        <w:t>(comme HDFS ou Amazon S3) pour assurer la persistance et la scalabilité ;</w:t>
      </w:r>
    </w:p>
    <w:p w14:paraId="7811C7DA" w14:textId="30021C88" w:rsidR="0093595E" w:rsidRPr="0093595E" w:rsidRDefault="0093595E">
      <w:pPr>
        <w:pStyle w:val="ListParagraph"/>
        <w:numPr>
          <w:ilvl w:val="0"/>
          <w:numId w:val="19"/>
        </w:numPr>
        <w:rPr>
          <w:lang w:val="fr-FR"/>
        </w:rPr>
      </w:pPr>
      <w:r>
        <w:rPr>
          <w:b/>
          <w:bCs/>
          <w:lang w:val="fr-FR"/>
        </w:rPr>
        <w:t xml:space="preserve">Cadres de traitement parallèle </w:t>
      </w:r>
      <w:r>
        <w:rPr>
          <w:lang w:val="fr-FR"/>
        </w:rPr>
        <w:t>(Hadoop, Spark) pour analyser les données en temps réel ou par lots.</w:t>
      </w:r>
    </w:p>
    <w:p w14:paraId="2B6604E3" w14:textId="34FC39E0" w:rsidR="00D12A61" w:rsidRDefault="0093595E" w:rsidP="00DF6C34">
      <w:pPr>
        <w:rPr>
          <w:lang w:val="fr-FR"/>
        </w:rPr>
      </w:pPr>
      <w:r>
        <w:rPr>
          <w:lang w:val="fr-FR"/>
        </w:rPr>
        <w:t>Deux modèles sont souvent utilisés :</w:t>
      </w:r>
    </w:p>
    <w:p w14:paraId="4F5CD4CD" w14:textId="61B0BD80" w:rsidR="00D12A61" w:rsidRPr="0093595E" w:rsidRDefault="001E3B97">
      <w:pPr>
        <w:pStyle w:val="ListParagraph"/>
        <w:numPr>
          <w:ilvl w:val="0"/>
          <w:numId w:val="20"/>
        </w:numPr>
        <w:rPr>
          <w:lang w:val="fr-FR"/>
        </w:rPr>
      </w:pPr>
      <w:r>
        <w:rPr>
          <w:noProof/>
        </w:rPr>
        <w:drawing>
          <wp:anchor distT="0" distB="0" distL="114300" distR="114300" simplePos="0" relativeHeight="251697152" behindDoc="0" locked="0" layoutInCell="1" allowOverlap="1" wp14:anchorId="538666A4" wp14:editId="55C3ACB6">
            <wp:simplePos x="0" y="0"/>
            <wp:positionH relativeFrom="column">
              <wp:posOffset>134964</wp:posOffset>
            </wp:positionH>
            <wp:positionV relativeFrom="paragraph">
              <wp:posOffset>346600</wp:posOffset>
            </wp:positionV>
            <wp:extent cx="5486400" cy="2529840"/>
            <wp:effectExtent l="0" t="0" r="0" b="3810"/>
            <wp:wrapTopAndBottom/>
            <wp:docPr id="6"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529840"/>
                    </a:xfrm>
                    <a:prstGeom prst="rect">
                      <a:avLst/>
                    </a:prstGeom>
                    <a:noFill/>
                    <a:ln>
                      <a:noFill/>
                    </a:ln>
                  </pic:spPr>
                </pic:pic>
              </a:graphicData>
            </a:graphic>
          </wp:anchor>
        </w:drawing>
      </w:r>
      <w:r w:rsidR="00D12A61" w:rsidRPr="0093595E">
        <w:rPr>
          <w:b/>
          <w:lang w:val="fr-FR"/>
        </w:rPr>
        <w:t>Lambda</w:t>
      </w:r>
      <w:r w:rsidR="0093595E">
        <w:rPr>
          <w:lang w:val="fr-FR"/>
        </w:rPr>
        <w:t>, qui associe traitement en temps réel et traitement différé ;</w:t>
      </w:r>
    </w:p>
    <w:p w14:paraId="65A67B69" w14:textId="10532B4C" w:rsidR="00EE6D6B" w:rsidRPr="001E3B97" w:rsidRDefault="00EE6D6B" w:rsidP="00EE6D6B">
      <w:pPr>
        <w:keepNext/>
        <w:ind w:left="720"/>
        <w:rPr>
          <w:lang w:val="fr-FR"/>
        </w:rPr>
      </w:pPr>
    </w:p>
    <w:p w14:paraId="715FF3BA" w14:textId="66D2F8F1" w:rsidR="00EE6D6B" w:rsidRDefault="00EE6D6B" w:rsidP="00854301">
      <w:pPr>
        <w:pStyle w:val="Caption"/>
      </w:pPr>
      <w:bookmarkStart w:id="102" w:name="_Toc215348907"/>
      <w:r w:rsidRPr="00527EAB">
        <w:t xml:space="preserve">Figure </w:t>
      </w:r>
      <w:r w:rsidR="00EC0060">
        <w:fldChar w:fldCharType="begin"/>
      </w:r>
      <w:r w:rsidR="00EC0060">
        <w:instrText xml:space="preserve"> STYLEREF 1 \s </w:instrText>
      </w:r>
      <w:r w:rsidR="00EC0060">
        <w:fldChar w:fldCharType="separate"/>
      </w:r>
      <w:r w:rsidR="00EC0060">
        <w:rPr>
          <w:noProof/>
        </w:rPr>
        <w:t>I</w:t>
      </w:r>
      <w:r w:rsidR="00EC0060">
        <w:fldChar w:fldCharType="end"/>
      </w:r>
      <w:r w:rsidR="00EC0060">
        <w:noBreakHyphen/>
      </w:r>
      <w:r w:rsidR="00EC0060">
        <w:fldChar w:fldCharType="begin"/>
      </w:r>
      <w:r w:rsidR="00EC0060">
        <w:instrText xml:space="preserve"> SEQ Figure \* ARABIC \s 1 </w:instrText>
      </w:r>
      <w:r w:rsidR="00EC0060">
        <w:fldChar w:fldCharType="separate"/>
      </w:r>
      <w:r w:rsidR="00EC0060">
        <w:rPr>
          <w:noProof/>
        </w:rPr>
        <w:t>8</w:t>
      </w:r>
      <w:r w:rsidR="00EC0060">
        <w:fldChar w:fldCharType="end"/>
      </w:r>
      <w:r w:rsidRPr="00527EAB">
        <w:t>: Architecture Lambda du</w:t>
      </w:r>
      <w:ins w:id="103" w:author="Mwamba Kasongo, Dahouda (Katanga - CD)" w:date="2025-12-02T11:08:00Z" w16du:dateUtc="2025-12-02T09:08:00Z">
        <w:r w:rsidR="002F214E">
          <w:t xml:space="preserve"> </w:t>
        </w:r>
      </w:ins>
      <w:del w:id="104" w:author="Mwamba Kasongo, Dahouda (Katanga - CD)" w:date="2025-12-02T11:08:00Z" w16du:dateUtc="2025-12-02T09:08:00Z">
        <w:r w:rsidRPr="00527EAB" w:rsidDel="002F214E">
          <w:delText>i</w:delText>
        </w:r>
      </w:del>
      <w:r w:rsidRPr="00527EAB">
        <w:t>B</w:t>
      </w:r>
      <w:ins w:id="105" w:author="Mwamba Kasongo, Dahouda (Katanga - CD)" w:date="2025-12-02T11:08:00Z" w16du:dateUtc="2025-12-02T09:08:00Z">
        <w:r w:rsidR="002F214E">
          <w:t>i</w:t>
        </w:r>
      </w:ins>
      <w:del w:id="106" w:author="Mwamba Kasongo, Dahouda (Katanga - CD)" w:date="2025-12-02T11:08:00Z" w16du:dateUtc="2025-12-02T09:08:00Z">
        <w:r w:rsidRPr="00527EAB" w:rsidDel="002F214E">
          <w:delText>u</w:delText>
        </w:r>
      </w:del>
      <w:r w:rsidRPr="00527EAB">
        <w:t xml:space="preserve">g </w:t>
      </w:r>
      <w:commentRangeStart w:id="107"/>
      <w:r w:rsidRPr="00527EAB">
        <w:t>Data</w:t>
      </w:r>
      <w:bookmarkEnd w:id="102"/>
      <w:commentRangeEnd w:id="107"/>
      <w:r w:rsidR="002F214E">
        <w:rPr>
          <w:rStyle w:val="CommentReference"/>
          <w:b w:val="0"/>
          <w:bCs w:val="0"/>
          <w:color w:val="auto"/>
        </w:rPr>
        <w:commentReference w:id="107"/>
      </w:r>
    </w:p>
    <w:p w14:paraId="6DA6B552" w14:textId="77777777" w:rsidR="001E3B97" w:rsidRDefault="001E3B97" w:rsidP="001E3B97"/>
    <w:p w14:paraId="68CF1A43" w14:textId="77777777" w:rsidR="001E3B97" w:rsidRPr="001E3B97" w:rsidRDefault="001E3B97" w:rsidP="001E3B97"/>
    <w:p w14:paraId="09161D1C" w14:textId="637178B3" w:rsidR="00E165E8" w:rsidRPr="0093595E" w:rsidRDefault="001E3B97">
      <w:pPr>
        <w:pStyle w:val="ListParagraph"/>
        <w:numPr>
          <w:ilvl w:val="0"/>
          <w:numId w:val="20"/>
        </w:numPr>
        <w:rPr>
          <w:lang w:val="fr-FR"/>
        </w:rPr>
      </w:pPr>
      <w:r>
        <w:rPr>
          <w:noProof/>
        </w:rPr>
        <w:lastRenderedPageBreak/>
        <w:drawing>
          <wp:anchor distT="0" distB="0" distL="114300" distR="114300" simplePos="0" relativeHeight="251698176" behindDoc="0" locked="0" layoutInCell="1" allowOverlap="1" wp14:anchorId="661C94F8" wp14:editId="579B171B">
            <wp:simplePos x="0" y="0"/>
            <wp:positionH relativeFrom="margin">
              <wp:align>right</wp:align>
            </wp:positionH>
            <wp:positionV relativeFrom="paragraph">
              <wp:posOffset>368496</wp:posOffset>
            </wp:positionV>
            <wp:extent cx="5486400" cy="2773680"/>
            <wp:effectExtent l="0" t="0" r="0" b="7620"/>
            <wp:wrapTopAndBottom/>
            <wp:docPr id="7"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773680"/>
                    </a:xfrm>
                    <a:prstGeom prst="rect">
                      <a:avLst/>
                    </a:prstGeom>
                    <a:noFill/>
                    <a:ln>
                      <a:noFill/>
                    </a:ln>
                  </pic:spPr>
                </pic:pic>
              </a:graphicData>
            </a:graphic>
          </wp:anchor>
        </w:drawing>
      </w:r>
      <w:r w:rsidR="00FA1B47" w:rsidRPr="0093595E">
        <w:rPr>
          <w:b/>
          <w:lang w:val="fr-FR"/>
        </w:rPr>
        <w:t>Kappa</w:t>
      </w:r>
      <w:r w:rsidR="0093595E">
        <w:rPr>
          <w:lang w:val="fr-FR"/>
        </w:rPr>
        <w:t xml:space="preserve">, qui privilégie un flux continu et simplifie l’analyse des données </w:t>
      </w:r>
      <w:r>
        <w:rPr>
          <w:lang w:val="fr-FR"/>
        </w:rPr>
        <w:t>industrielles</w:t>
      </w:r>
    </w:p>
    <w:p w14:paraId="30677C70" w14:textId="1551A476" w:rsidR="00EE6D6B" w:rsidRPr="001E3B97" w:rsidRDefault="00EE6D6B" w:rsidP="00EE6D6B">
      <w:pPr>
        <w:keepNext/>
        <w:ind w:left="360"/>
        <w:rPr>
          <w:lang w:val="fr-FR"/>
        </w:rPr>
      </w:pPr>
    </w:p>
    <w:p w14:paraId="0D1D902F" w14:textId="1A4F8525" w:rsidR="00EE6D6B" w:rsidRDefault="00EE6D6B" w:rsidP="00EE6D6B">
      <w:pPr>
        <w:pStyle w:val="Caption"/>
      </w:pPr>
      <w:bookmarkStart w:id="108" w:name="_Toc215348908"/>
      <w:r>
        <w:t xml:space="preserve">Figure </w:t>
      </w:r>
      <w:r w:rsidR="00EC0060">
        <w:fldChar w:fldCharType="begin"/>
      </w:r>
      <w:r w:rsidR="00EC0060">
        <w:instrText xml:space="preserve"> STYLEREF 1 \s </w:instrText>
      </w:r>
      <w:r w:rsidR="00EC0060">
        <w:fldChar w:fldCharType="separate"/>
      </w:r>
      <w:r w:rsidR="00EC0060">
        <w:rPr>
          <w:noProof/>
        </w:rPr>
        <w:t>I</w:t>
      </w:r>
      <w:r w:rsidR="00EC0060">
        <w:fldChar w:fldCharType="end"/>
      </w:r>
      <w:r w:rsidR="00EC0060">
        <w:noBreakHyphen/>
      </w:r>
      <w:r w:rsidR="00EC0060">
        <w:fldChar w:fldCharType="begin"/>
      </w:r>
      <w:r w:rsidR="00EC0060">
        <w:instrText xml:space="preserve"> SEQ Figure \* ARABIC \s 1 </w:instrText>
      </w:r>
      <w:r w:rsidR="00EC0060">
        <w:fldChar w:fldCharType="separate"/>
      </w:r>
      <w:r w:rsidR="00EC0060">
        <w:rPr>
          <w:noProof/>
        </w:rPr>
        <w:t>9</w:t>
      </w:r>
      <w:r w:rsidR="00EC0060">
        <w:fldChar w:fldCharType="end"/>
      </w:r>
      <w:r>
        <w:t>: Architecture Kappa du Big Data</w:t>
      </w:r>
      <w:bookmarkEnd w:id="108"/>
    </w:p>
    <w:p w14:paraId="2A796B45" w14:textId="13305B0C" w:rsidR="00D26A20" w:rsidRDefault="0093595E" w:rsidP="001E3B97">
      <w:pPr>
        <w:rPr>
          <w:lang w:val="fr-FR"/>
        </w:rPr>
      </w:pPr>
      <w:r w:rsidRPr="0093595E">
        <w:rPr>
          <w:lang w:val="fr-FR"/>
        </w:rPr>
        <w:t>Appliqués aux pompes de n</w:t>
      </w:r>
      <w:r>
        <w:rPr>
          <w:lang w:val="fr-FR"/>
        </w:rPr>
        <w:t>eutralisation, ces modèles permettent de suivre en continu les paramètres critiques et d’identifier les signaux faibles annonciateurs d’une panne.</w:t>
      </w:r>
    </w:p>
    <w:p w14:paraId="57ED1D10" w14:textId="77777777" w:rsidR="0093595E" w:rsidRPr="0093595E" w:rsidRDefault="0093595E">
      <w:pPr>
        <w:pStyle w:val="ListParagraph"/>
        <w:keepNext/>
        <w:numPr>
          <w:ilvl w:val="0"/>
          <w:numId w:val="21"/>
        </w:numPr>
        <w:spacing w:before="240" w:after="60"/>
        <w:outlineLvl w:val="2"/>
        <w:rPr>
          <w:b/>
          <w:bCs/>
          <w:i/>
          <w:vanish/>
          <w:szCs w:val="26"/>
          <w:lang w:val="fr-FR"/>
        </w:rPr>
      </w:pPr>
      <w:bookmarkStart w:id="109" w:name="_Toc215349012"/>
      <w:bookmarkStart w:id="110" w:name="_Toc215349202"/>
      <w:bookmarkStart w:id="111" w:name="_Toc215349395"/>
      <w:bookmarkStart w:id="112" w:name="_Toc215349588"/>
      <w:bookmarkEnd w:id="109"/>
      <w:bookmarkEnd w:id="110"/>
      <w:bookmarkEnd w:id="111"/>
      <w:bookmarkEnd w:id="112"/>
    </w:p>
    <w:p w14:paraId="6D1A4649" w14:textId="77777777" w:rsidR="0093595E" w:rsidRPr="0093595E" w:rsidRDefault="0093595E">
      <w:pPr>
        <w:pStyle w:val="ListParagraph"/>
        <w:keepNext/>
        <w:numPr>
          <w:ilvl w:val="1"/>
          <w:numId w:val="21"/>
        </w:numPr>
        <w:spacing w:before="240" w:after="60"/>
        <w:outlineLvl w:val="2"/>
        <w:rPr>
          <w:b/>
          <w:bCs/>
          <w:i/>
          <w:vanish/>
          <w:szCs w:val="26"/>
          <w:lang w:val="fr-FR"/>
        </w:rPr>
      </w:pPr>
      <w:bookmarkStart w:id="113" w:name="_Toc215349013"/>
      <w:bookmarkStart w:id="114" w:name="_Toc215349203"/>
      <w:bookmarkStart w:id="115" w:name="_Toc215349396"/>
      <w:bookmarkStart w:id="116" w:name="_Toc215349589"/>
      <w:bookmarkEnd w:id="113"/>
      <w:bookmarkEnd w:id="114"/>
      <w:bookmarkEnd w:id="115"/>
      <w:bookmarkEnd w:id="116"/>
    </w:p>
    <w:p w14:paraId="4962359C" w14:textId="77777777" w:rsidR="0093595E" w:rsidRPr="0093595E" w:rsidRDefault="0093595E">
      <w:pPr>
        <w:pStyle w:val="ListParagraph"/>
        <w:keepNext/>
        <w:numPr>
          <w:ilvl w:val="1"/>
          <w:numId w:val="21"/>
        </w:numPr>
        <w:spacing w:before="240" w:after="60"/>
        <w:outlineLvl w:val="2"/>
        <w:rPr>
          <w:b/>
          <w:bCs/>
          <w:i/>
          <w:vanish/>
          <w:szCs w:val="26"/>
          <w:lang w:val="fr-FR"/>
        </w:rPr>
      </w:pPr>
      <w:bookmarkStart w:id="117" w:name="_Toc215349014"/>
      <w:bookmarkStart w:id="118" w:name="_Toc215349204"/>
      <w:bookmarkStart w:id="119" w:name="_Toc215349397"/>
      <w:bookmarkStart w:id="120" w:name="_Toc215349590"/>
      <w:bookmarkEnd w:id="117"/>
      <w:bookmarkEnd w:id="118"/>
      <w:bookmarkEnd w:id="119"/>
      <w:bookmarkEnd w:id="120"/>
    </w:p>
    <w:p w14:paraId="0258BFCF" w14:textId="77777777" w:rsidR="0093595E" w:rsidRPr="0093595E" w:rsidRDefault="0093595E">
      <w:pPr>
        <w:pStyle w:val="ListParagraph"/>
        <w:keepNext/>
        <w:numPr>
          <w:ilvl w:val="1"/>
          <w:numId w:val="21"/>
        </w:numPr>
        <w:spacing w:before="240" w:after="60"/>
        <w:outlineLvl w:val="2"/>
        <w:rPr>
          <w:b/>
          <w:bCs/>
          <w:i/>
          <w:vanish/>
          <w:szCs w:val="26"/>
          <w:lang w:val="fr-FR"/>
        </w:rPr>
      </w:pPr>
      <w:bookmarkStart w:id="121" w:name="_Toc215349015"/>
      <w:bookmarkStart w:id="122" w:name="_Toc215349205"/>
      <w:bookmarkStart w:id="123" w:name="_Toc215349398"/>
      <w:bookmarkStart w:id="124" w:name="_Toc215349591"/>
      <w:bookmarkEnd w:id="121"/>
      <w:bookmarkEnd w:id="122"/>
      <w:bookmarkEnd w:id="123"/>
      <w:bookmarkEnd w:id="124"/>
    </w:p>
    <w:p w14:paraId="54BBF103" w14:textId="77777777" w:rsidR="0093595E" w:rsidRPr="0093595E" w:rsidRDefault="0093595E">
      <w:pPr>
        <w:pStyle w:val="ListParagraph"/>
        <w:keepNext/>
        <w:numPr>
          <w:ilvl w:val="1"/>
          <w:numId w:val="21"/>
        </w:numPr>
        <w:spacing w:before="240" w:after="60"/>
        <w:outlineLvl w:val="2"/>
        <w:rPr>
          <w:b/>
          <w:bCs/>
          <w:i/>
          <w:vanish/>
          <w:szCs w:val="26"/>
          <w:lang w:val="fr-FR"/>
        </w:rPr>
      </w:pPr>
      <w:bookmarkStart w:id="125" w:name="_Toc215349016"/>
      <w:bookmarkStart w:id="126" w:name="_Toc215349206"/>
      <w:bookmarkStart w:id="127" w:name="_Toc215349399"/>
      <w:bookmarkStart w:id="128" w:name="_Toc215349592"/>
      <w:bookmarkEnd w:id="125"/>
      <w:bookmarkEnd w:id="126"/>
      <w:bookmarkEnd w:id="127"/>
      <w:bookmarkEnd w:id="128"/>
    </w:p>
    <w:p w14:paraId="0298F0CE" w14:textId="77777777" w:rsidR="0093595E" w:rsidRPr="0093595E" w:rsidRDefault="0093595E">
      <w:pPr>
        <w:pStyle w:val="ListParagraph"/>
        <w:keepNext/>
        <w:numPr>
          <w:ilvl w:val="2"/>
          <w:numId w:val="21"/>
        </w:numPr>
        <w:spacing w:before="240" w:after="60"/>
        <w:outlineLvl w:val="2"/>
        <w:rPr>
          <w:b/>
          <w:bCs/>
          <w:i/>
          <w:vanish/>
          <w:szCs w:val="26"/>
          <w:lang w:val="fr-FR"/>
        </w:rPr>
      </w:pPr>
      <w:bookmarkStart w:id="129" w:name="_Toc215349017"/>
      <w:bookmarkStart w:id="130" w:name="_Toc215349207"/>
      <w:bookmarkStart w:id="131" w:name="_Toc215349400"/>
      <w:bookmarkStart w:id="132" w:name="_Toc215349593"/>
      <w:bookmarkEnd w:id="129"/>
      <w:bookmarkEnd w:id="130"/>
      <w:bookmarkEnd w:id="131"/>
      <w:bookmarkEnd w:id="132"/>
    </w:p>
    <w:p w14:paraId="75A0BFF1" w14:textId="77777777" w:rsidR="0093595E" w:rsidRPr="0093595E" w:rsidRDefault="0093595E">
      <w:pPr>
        <w:pStyle w:val="ListParagraph"/>
        <w:keepNext/>
        <w:numPr>
          <w:ilvl w:val="2"/>
          <w:numId w:val="21"/>
        </w:numPr>
        <w:spacing w:before="240" w:after="60"/>
        <w:outlineLvl w:val="2"/>
        <w:rPr>
          <w:b/>
          <w:bCs/>
          <w:i/>
          <w:vanish/>
          <w:szCs w:val="26"/>
          <w:lang w:val="fr-FR"/>
        </w:rPr>
      </w:pPr>
      <w:bookmarkStart w:id="133" w:name="_Toc215349018"/>
      <w:bookmarkStart w:id="134" w:name="_Toc215349208"/>
      <w:bookmarkStart w:id="135" w:name="_Toc215349401"/>
      <w:bookmarkStart w:id="136" w:name="_Toc215349594"/>
      <w:bookmarkEnd w:id="133"/>
      <w:bookmarkEnd w:id="134"/>
      <w:bookmarkEnd w:id="135"/>
      <w:bookmarkEnd w:id="136"/>
    </w:p>
    <w:p w14:paraId="001AE202" w14:textId="22DF1289" w:rsidR="0093595E" w:rsidRDefault="0093595E">
      <w:pPr>
        <w:pStyle w:val="Heading3"/>
        <w:numPr>
          <w:ilvl w:val="2"/>
          <w:numId w:val="21"/>
        </w:numPr>
        <w:ind w:left="709"/>
        <w:rPr>
          <w:lang w:val="fr-FR"/>
        </w:rPr>
      </w:pPr>
      <w:bookmarkStart w:id="137" w:name="_Toc215349595"/>
      <w:r>
        <w:rPr>
          <w:lang w:val="fr-FR"/>
        </w:rPr>
        <w:t>Rôle de l’intelligence Artificielle</w:t>
      </w:r>
      <w:bookmarkEnd w:id="137"/>
      <w:r>
        <w:rPr>
          <w:lang w:val="fr-FR"/>
        </w:rPr>
        <w:t xml:space="preserve"> </w:t>
      </w:r>
    </w:p>
    <w:p w14:paraId="64797222" w14:textId="4855BB0C" w:rsidR="0093595E" w:rsidRDefault="0093595E" w:rsidP="0093595E">
      <w:pPr>
        <w:rPr>
          <w:lang w:val="fr-FR"/>
        </w:rPr>
      </w:pPr>
      <w:r>
        <w:rPr>
          <w:lang w:val="fr-FR"/>
        </w:rPr>
        <w:t>L’intelligence artificielle (IA)</w:t>
      </w:r>
      <w:ins w:id="138" w:author="Mwamba Kasongo, Dahouda (Katanga - CD)" w:date="2025-12-02T11:12:00Z" w16du:dateUtc="2025-12-02T09:12:00Z">
        <w:r w:rsidR="002F214E">
          <w:rPr>
            <w:lang w:val="fr-FR"/>
          </w:rPr>
          <w:t xml:space="preserve"> utilisent les </w:t>
        </w:r>
      </w:ins>
      <w:ins w:id="139" w:author="Mwamba Kasongo, Dahouda (Katanga - CD)" w:date="2025-12-02T11:13:00Z" w16du:dateUtc="2025-12-02T09:13:00Z">
        <w:r w:rsidR="002F214E">
          <w:rPr>
            <w:lang w:val="fr-FR"/>
          </w:rPr>
          <w:t>données</w:t>
        </w:r>
      </w:ins>
      <w:ins w:id="140" w:author="Mwamba Kasongo, Dahouda (Katanga - CD)" w:date="2025-12-02T11:12:00Z" w16du:dateUtc="2025-12-02T09:12:00Z">
        <w:r w:rsidR="002F214E">
          <w:rPr>
            <w:lang w:val="fr-FR"/>
          </w:rPr>
          <w:t xml:space="preserve"> massives (Big Data) pour entrainer les algorit</w:t>
        </w:r>
      </w:ins>
      <w:ins w:id="141" w:author="Mwamba Kasongo, Dahouda (Katanga - CD)" w:date="2025-12-02T11:13:00Z" w16du:dateUtc="2025-12-02T09:13:00Z">
        <w:r w:rsidR="002F214E">
          <w:rPr>
            <w:lang w:val="fr-FR"/>
          </w:rPr>
          <w:t>hmes afin de construire de modèles prédictifs.</w:t>
        </w:r>
      </w:ins>
      <w:r>
        <w:rPr>
          <w:lang w:val="fr-FR"/>
        </w:rPr>
        <w:t xml:space="preserve"> </w:t>
      </w:r>
      <w:del w:id="142" w:author="Mwamba Kasongo, Dahouda (Katanga - CD)" w:date="2025-12-02T11:12:00Z" w16du:dateUtc="2025-12-02T09:12:00Z">
        <w:r w:rsidDel="002F214E">
          <w:rPr>
            <w:lang w:val="fr-FR"/>
          </w:rPr>
          <w:delText>int</w:delText>
        </w:r>
      </w:del>
      <w:del w:id="143" w:author="Mwamba Kasongo, Dahouda (Katanga - CD)" w:date="2025-12-02T11:10:00Z" w16du:dateUtc="2025-12-02T09:10:00Z">
        <w:r w:rsidDel="002F214E">
          <w:rPr>
            <w:lang w:val="fr-FR"/>
          </w:rPr>
          <w:delText>ervient comme un outil d’exploration du Big Data</w:delText>
        </w:r>
      </w:del>
      <w:r>
        <w:rPr>
          <w:lang w:val="fr-FR"/>
        </w:rPr>
        <w:t>. Les algorithmes d’apprentissage automatique (</w:t>
      </w:r>
      <w:proofErr w:type="spellStart"/>
      <w:r>
        <w:rPr>
          <w:lang w:val="fr-FR"/>
        </w:rPr>
        <w:t>Random</w:t>
      </w:r>
      <w:proofErr w:type="spellEnd"/>
      <w:r>
        <w:rPr>
          <w:lang w:val="fr-FR"/>
        </w:rPr>
        <w:t xml:space="preserve"> Forest, SVM, réseaux de neurones, etc.) transforment les données brutes en prédictions fiables.</w:t>
      </w:r>
    </w:p>
    <w:p w14:paraId="2433D254" w14:textId="0410EA0F" w:rsidR="005E742D" w:rsidRDefault="005E742D">
      <w:pPr>
        <w:pStyle w:val="ListParagraph"/>
        <w:numPr>
          <w:ilvl w:val="0"/>
          <w:numId w:val="20"/>
        </w:numPr>
        <w:rPr>
          <w:lang w:val="fr-FR"/>
        </w:rPr>
      </w:pPr>
      <w:r>
        <w:rPr>
          <w:b/>
          <w:bCs/>
          <w:lang w:val="fr-FR"/>
        </w:rPr>
        <w:t xml:space="preserve">Exemple concret : </w:t>
      </w:r>
      <w:r>
        <w:rPr>
          <w:lang w:val="fr-FR"/>
        </w:rPr>
        <w:t>un modèle de séries temporelles (LSTM) peut analyser l’évolution des vibrations d’une pompe et anticiper une défaillance avant qu’elle ne survienne.</w:t>
      </w:r>
    </w:p>
    <w:p w14:paraId="699730A8" w14:textId="32439461" w:rsidR="005E742D" w:rsidRDefault="005E742D">
      <w:pPr>
        <w:pStyle w:val="ListParagraph"/>
        <w:numPr>
          <w:ilvl w:val="0"/>
          <w:numId w:val="20"/>
        </w:numPr>
        <w:rPr>
          <w:lang w:val="fr-FR"/>
        </w:rPr>
      </w:pPr>
      <w:r>
        <w:rPr>
          <w:b/>
          <w:bCs/>
          <w:lang w:val="fr-FR"/>
        </w:rPr>
        <w:t>Valeur ajoutée :</w:t>
      </w:r>
      <w:r>
        <w:rPr>
          <w:lang w:val="fr-FR"/>
        </w:rPr>
        <w:t xml:space="preserve"> l’IA permet non seulement de détecter les anomalies, mais aussi de proposer des stratégies de maintenance optimisées, réduisant les arrêts imprévus et les coûts.</w:t>
      </w:r>
    </w:p>
    <w:p w14:paraId="429EF4D1" w14:textId="77777777" w:rsidR="001E3B97" w:rsidRDefault="001E3B97" w:rsidP="001E3B97">
      <w:pPr>
        <w:rPr>
          <w:lang w:val="fr-FR"/>
        </w:rPr>
      </w:pPr>
    </w:p>
    <w:p w14:paraId="13703EB8" w14:textId="77777777" w:rsidR="001E3B97" w:rsidRPr="001E3B97" w:rsidRDefault="001E3B97" w:rsidP="001E3B97">
      <w:pPr>
        <w:rPr>
          <w:lang w:val="fr-FR"/>
        </w:rPr>
      </w:pPr>
    </w:p>
    <w:p w14:paraId="42311718" w14:textId="77777777" w:rsidR="00E165E8" w:rsidRDefault="00FA1B47">
      <w:pPr>
        <w:pStyle w:val="Heading3"/>
        <w:numPr>
          <w:ilvl w:val="2"/>
          <w:numId w:val="1"/>
        </w:numPr>
        <w:ind w:left="709"/>
        <w:rPr>
          <w:lang w:val="fr-FR"/>
        </w:rPr>
      </w:pPr>
      <w:bookmarkStart w:id="144" w:name="_Toc215349596"/>
      <w:r w:rsidRPr="00B051F4">
        <w:rPr>
          <w:lang w:val="fr-FR"/>
        </w:rPr>
        <w:lastRenderedPageBreak/>
        <w:t>Sources de données industrielles</w:t>
      </w:r>
      <w:bookmarkEnd w:id="144"/>
    </w:p>
    <w:p w14:paraId="704FBA26" w14:textId="14FD5EFF" w:rsidR="002C4BB3" w:rsidRDefault="000067F2" w:rsidP="002C4BB3">
      <w:pPr>
        <w:rPr>
          <w:lang w:val="fr-FR"/>
        </w:rPr>
      </w:pPr>
      <w:r>
        <w:rPr>
          <w:lang w:val="fr-FR"/>
        </w:rPr>
        <w:t>Dans le cadre du Big Data, les sources de données constituent un élément fondamental pour toute démarche analytique.</w:t>
      </w:r>
    </w:p>
    <w:p w14:paraId="0716B126" w14:textId="0E8B3472" w:rsidR="000067F2" w:rsidRDefault="000067F2">
      <w:pPr>
        <w:pStyle w:val="Heading4"/>
        <w:numPr>
          <w:ilvl w:val="3"/>
          <w:numId w:val="1"/>
        </w:numPr>
        <w:ind w:left="426"/>
        <w:rPr>
          <w:lang w:val="fr-FR"/>
        </w:rPr>
      </w:pPr>
      <w:r>
        <w:rPr>
          <w:lang w:val="fr-FR"/>
        </w:rPr>
        <w:t>Données transactionnelles</w:t>
      </w:r>
    </w:p>
    <w:p w14:paraId="38980393" w14:textId="4E0CDE05" w:rsidR="000067F2" w:rsidRDefault="000067F2" w:rsidP="002C4BB3">
      <w:pPr>
        <w:rPr>
          <w:lang w:val="fr-FR"/>
        </w:rPr>
      </w:pPr>
      <w:r>
        <w:rPr>
          <w:lang w:val="fr-FR"/>
        </w:rPr>
        <w:t>Les données transactionnelles représentent une première source majeure. Elles proviennent des systèmes d’information traditionnels tels que les ERP (Enterprise Resource Planning), le CRM (Customer Relationship Management) ou les bases de données relationnelles. Ces données sont généralement structurées et organisées sous forme de tableaux, ce qui facilite leur traitement. Elles incluent des informations sur les achats, les ventes, les paiements ou les interactions clients, et sont essentielles pour les analyses de performance, les prévisions ou la segmentation</w:t>
      </w:r>
      <w:sdt>
        <w:sdtPr>
          <w:rPr>
            <w:lang w:val="fr-FR"/>
          </w:rPr>
          <w:id w:val="-1097939789"/>
          <w:citation/>
        </w:sdtPr>
        <w:sdtContent>
          <w:r w:rsidR="00987879">
            <w:rPr>
              <w:lang w:val="fr-FR"/>
            </w:rPr>
            <w:fldChar w:fldCharType="begin"/>
          </w:r>
          <w:r w:rsidR="00987879">
            <w:rPr>
              <w:lang w:val="fr-FR"/>
            </w:rPr>
            <w:instrText xml:space="preserve">CITATION Ham15 \p 14-21 \l 1036 </w:instrText>
          </w:r>
          <w:r w:rsidR="00987879">
            <w:rPr>
              <w:lang w:val="fr-FR"/>
            </w:rPr>
            <w:fldChar w:fldCharType="separate"/>
          </w:r>
          <w:r w:rsidR="0033067A">
            <w:rPr>
              <w:noProof/>
              <w:lang w:val="fr-FR"/>
            </w:rPr>
            <w:t xml:space="preserve"> </w:t>
          </w:r>
          <w:r w:rsidR="0033067A" w:rsidRPr="0033067A">
            <w:rPr>
              <w:noProof/>
              <w:lang w:val="fr-FR"/>
            </w:rPr>
            <w:t>[4, pp. 14-21]</w:t>
          </w:r>
          <w:r w:rsidR="00987879">
            <w:rPr>
              <w:lang w:val="fr-FR"/>
            </w:rPr>
            <w:fldChar w:fldCharType="end"/>
          </w:r>
        </w:sdtContent>
      </w:sdt>
      <w:r>
        <w:rPr>
          <w:lang w:val="fr-FR"/>
        </w:rPr>
        <w:t>.</w:t>
      </w:r>
    </w:p>
    <w:p w14:paraId="3DA53A1E" w14:textId="0C874601" w:rsidR="00EE6D6B" w:rsidRDefault="0088440A" w:rsidP="00EE6D6B">
      <w:pPr>
        <w:keepNext/>
      </w:pPr>
      <w:r>
        <w:rPr>
          <w:noProof/>
        </w:rPr>
        <w:drawing>
          <wp:inline distT="0" distB="0" distL="0" distR="0" wp14:anchorId="718BD471" wp14:editId="437ACA1A">
            <wp:extent cx="4419600" cy="2491740"/>
            <wp:effectExtent l="0" t="0" r="0" b="0"/>
            <wp:docPr id="8"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19600" cy="2491740"/>
                    </a:xfrm>
                    <a:prstGeom prst="rect">
                      <a:avLst/>
                    </a:prstGeom>
                    <a:noFill/>
                    <a:ln>
                      <a:noFill/>
                    </a:ln>
                  </pic:spPr>
                </pic:pic>
              </a:graphicData>
            </a:graphic>
          </wp:inline>
        </w:drawing>
      </w:r>
    </w:p>
    <w:p w14:paraId="06B3638C" w14:textId="34B6B0E6" w:rsidR="00EE6D6B" w:rsidRDefault="00EE6D6B" w:rsidP="00EE6D6B">
      <w:pPr>
        <w:pStyle w:val="Caption"/>
        <w:rPr>
          <w:lang w:val="fr-FR"/>
        </w:rPr>
      </w:pPr>
      <w:bookmarkStart w:id="145" w:name="_Toc215348909"/>
      <w:r w:rsidRPr="00EE6D6B">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10</w:t>
      </w:r>
      <w:r w:rsidR="00EC0060">
        <w:rPr>
          <w:lang w:val="fr-FR"/>
        </w:rPr>
        <w:fldChar w:fldCharType="end"/>
      </w:r>
      <w:r w:rsidRPr="00EE6D6B">
        <w:rPr>
          <w:lang w:val="fr-FR"/>
        </w:rPr>
        <w:t>:Sources  de données industrielles</w:t>
      </w:r>
      <w:bookmarkEnd w:id="145"/>
    </w:p>
    <w:p w14:paraId="39ACA52B" w14:textId="2809979A" w:rsidR="000067F2" w:rsidRDefault="000067F2">
      <w:pPr>
        <w:pStyle w:val="Heading4"/>
        <w:numPr>
          <w:ilvl w:val="3"/>
          <w:numId w:val="1"/>
        </w:numPr>
        <w:ind w:left="426"/>
        <w:rPr>
          <w:lang w:val="fr-FR"/>
        </w:rPr>
      </w:pPr>
      <w:r>
        <w:rPr>
          <w:lang w:val="fr-FR"/>
        </w:rPr>
        <w:t>Les médias sociaux</w:t>
      </w:r>
    </w:p>
    <w:p w14:paraId="78FB5D9A" w14:textId="7AF8DA52" w:rsidR="000067F2" w:rsidRDefault="000067F2" w:rsidP="000067F2">
      <w:pPr>
        <w:rPr>
          <w:lang w:val="fr-FR"/>
        </w:rPr>
      </w:pPr>
      <w:r>
        <w:rPr>
          <w:lang w:val="fr-FR"/>
        </w:rPr>
        <w:t xml:space="preserve">Une autre source importante est constituée par les données issues des médias sociaux. Ces dernières sont générées par des plateformes comme Twitter (X), Facebook, Instagram ou encore les forums en ligne. Elles sont souvent non structurées, sous forme de textes, de commentaires, de </w:t>
      </w:r>
      <w:proofErr w:type="gramStart"/>
      <w:r>
        <w:rPr>
          <w:lang w:val="fr-FR"/>
        </w:rPr>
        <w:t>hashtags</w:t>
      </w:r>
      <w:proofErr w:type="gramEnd"/>
      <w:r>
        <w:rPr>
          <w:lang w:val="fr-FR"/>
        </w:rPr>
        <w:t xml:space="preserve"> ou de réactions. Leur analyse permet de comprendre les tendances, les </w:t>
      </w:r>
      <w:r w:rsidR="00A91B9C">
        <w:rPr>
          <w:lang w:val="fr-FR"/>
        </w:rPr>
        <w:t>sentiments</w:t>
      </w:r>
      <w:r>
        <w:rPr>
          <w:lang w:val="fr-FR"/>
        </w:rPr>
        <w:t xml:space="preserve"> des utilisateurs et les dynamiques </w:t>
      </w:r>
      <w:r w:rsidR="00A91B9C">
        <w:rPr>
          <w:lang w:val="fr-FR"/>
        </w:rPr>
        <w:t>communautaires.</w:t>
      </w:r>
    </w:p>
    <w:p w14:paraId="5946D1F5" w14:textId="77777777" w:rsidR="001E3B97" w:rsidRDefault="001E3B97" w:rsidP="000067F2">
      <w:pPr>
        <w:rPr>
          <w:lang w:val="fr-FR"/>
        </w:rPr>
      </w:pPr>
    </w:p>
    <w:p w14:paraId="26842401" w14:textId="77777777" w:rsidR="001E3B97" w:rsidRDefault="001E3B97" w:rsidP="000067F2">
      <w:pPr>
        <w:rPr>
          <w:lang w:val="fr-FR"/>
        </w:rPr>
      </w:pPr>
    </w:p>
    <w:p w14:paraId="1F1474BE" w14:textId="5D94ADDE" w:rsidR="00A91B9C" w:rsidRDefault="00A91B9C">
      <w:pPr>
        <w:pStyle w:val="Heading4"/>
        <w:numPr>
          <w:ilvl w:val="3"/>
          <w:numId w:val="1"/>
        </w:numPr>
        <w:ind w:left="426"/>
        <w:rPr>
          <w:lang w:val="fr-FR"/>
        </w:rPr>
      </w:pPr>
      <w:r>
        <w:rPr>
          <w:lang w:val="fr-FR"/>
        </w:rPr>
        <w:lastRenderedPageBreak/>
        <w:t>Les données géospatiales et de capteurs</w:t>
      </w:r>
    </w:p>
    <w:p w14:paraId="237BAB93" w14:textId="0F9976BB" w:rsidR="00A91B9C" w:rsidRDefault="00A91B9C" w:rsidP="00A91B9C">
      <w:pPr>
        <w:rPr>
          <w:lang w:val="fr-FR"/>
        </w:rPr>
      </w:pPr>
      <w:r>
        <w:rPr>
          <w:lang w:val="fr-FR"/>
        </w:rPr>
        <w:t>Les données géospatiales et celles issues de capteurs occupent également une place centrale. Elles proviennent de dispositifs tels que les GPS, les satellites, les objets connectés ou les capteurs environnementaux. Ces données, parfois semi-structurées, permettent de suivre des mouvements, des mesurer des paramètres physiques (température, pression, humidité) et d’alimenter des applications en logistique, en agriculture intelligente ou en surveillance</w:t>
      </w:r>
      <w:sdt>
        <w:sdtPr>
          <w:rPr>
            <w:lang w:val="fr-FR"/>
          </w:rPr>
          <w:id w:val="530770229"/>
          <w:citation/>
        </w:sdtPr>
        <w:sdtContent>
          <w:r w:rsidR="00987879">
            <w:rPr>
              <w:lang w:val="fr-FR"/>
            </w:rPr>
            <w:fldChar w:fldCharType="begin"/>
          </w:r>
          <w:r w:rsidR="00987879">
            <w:rPr>
              <w:lang w:val="fr-FR"/>
            </w:rPr>
            <w:instrText xml:space="preserve">CITATION Ham15 \p 30-40 \l 1036 </w:instrText>
          </w:r>
          <w:r w:rsidR="00987879">
            <w:rPr>
              <w:lang w:val="fr-FR"/>
            </w:rPr>
            <w:fldChar w:fldCharType="separate"/>
          </w:r>
          <w:r w:rsidR="0033067A">
            <w:rPr>
              <w:noProof/>
              <w:lang w:val="fr-FR"/>
            </w:rPr>
            <w:t xml:space="preserve"> </w:t>
          </w:r>
          <w:r w:rsidR="0033067A" w:rsidRPr="0033067A">
            <w:rPr>
              <w:noProof/>
              <w:lang w:val="fr-FR"/>
            </w:rPr>
            <w:t>[4, pp. 30-40]</w:t>
          </w:r>
          <w:r w:rsidR="00987879">
            <w:rPr>
              <w:lang w:val="fr-FR"/>
            </w:rPr>
            <w:fldChar w:fldCharType="end"/>
          </w:r>
        </w:sdtContent>
      </w:sdt>
      <w:r>
        <w:rPr>
          <w:lang w:val="fr-FR"/>
        </w:rPr>
        <w:t>.</w:t>
      </w:r>
    </w:p>
    <w:p w14:paraId="0D63BFF2" w14:textId="5EA32391" w:rsidR="00A91B9C" w:rsidRDefault="00A91B9C">
      <w:pPr>
        <w:pStyle w:val="Heading4"/>
        <w:numPr>
          <w:ilvl w:val="3"/>
          <w:numId w:val="1"/>
        </w:numPr>
        <w:ind w:left="426"/>
        <w:rPr>
          <w:lang w:val="fr-FR"/>
        </w:rPr>
      </w:pPr>
      <w:r>
        <w:rPr>
          <w:lang w:val="fr-FR"/>
        </w:rPr>
        <w:t xml:space="preserve">Les données multimédias </w:t>
      </w:r>
    </w:p>
    <w:p w14:paraId="2BBD3BD2" w14:textId="190D8467" w:rsidR="00A91B9C" w:rsidRDefault="00A91B9C" w:rsidP="00A91B9C">
      <w:pPr>
        <w:rPr>
          <w:lang w:val="fr-FR"/>
        </w:rPr>
      </w:pPr>
      <w:r>
        <w:rPr>
          <w:lang w:val="fr-FR"/>
        </w:rPr>
        <w:t>Les données multimédias, telles que les images, les vidéos ou les flux audio, constituent une source de plus en plus exploitée. Elles sont non structurées et requièrent des techniques spécifiques de traitement comme la reconnaissance faciale, l’analyse comportementale ou la surveillance automatisée</w:t>
      </w:r>
      <w:r w:rsidR="00372F31">
        <w:rPr>
          <w:lang w:val="fr-FR"/>
        </w:rPr>
        <w:t>.</w:t>
      </w:r>
    </w:p>
    <w:p w14:paraId="6301F7F8" w14:textId="71B16484" w:rsidR="00372F31" w:rsidRDefault="00372F31">
      <w:pPr>
        <w:pStyle w:val="Heading4"/>
        <w:numPr>
          <w:ilvl w:val="3"/>
          <w:numId w:val="1"/>
        </w:numPr>
        <w:ind w:left="426"/>
        <w:rPr>
          <w:lang w:val="fr-FR"/>
        </w:rPr>
      </w:pPr>
      <w:r>
        <w:rPr>
          <w:lang w:val="fr-FR"/>
        </w:rPr>
        <w:t>Les données ouvertes et publiques</w:t>
      </w:r>
    </w:p>
    <w:p w14:paraId="28F5513B" w14:textId="1C241D07" w:rsidR="00372F31" w:rsidRPr="00372F31" w:rsidRDefault="00372F31" w:rsidP="00372F31">
      <w:pPr>
        <w:rPr>
          <w:lang w:val="fr-FR"/>
        </w:rPr>
      </w:pPr>
      <w:r>
        <w:rPr>
          <w:lang w:val="fr-FR"/>
        </w:rPr>
        <w:t>Ces données représentent une ressource précieuse. Elles sont mises à la disposition par des gouvernements, les ONG ou les institutions internationales. Ces données sont généralement structurées et accessibles sous forme de base statistiques ou d’indicateurs. Elles favorisent la transparence, la recherche et l’innovation citoyenne.</w:t>
      </w:r>
    </w:p>
    <w:p w14:paraId="4316E5C7" w14:textId="62A6A53F" w:rsidR="00372F31" w:rsidRDefault="00372F31">
      <w:pPr>
        <w:pStyle w:val="Heading4"/>
        <w:numPr>
          <w:ilvl w:val="3"/>
          <w:numId w:val="1"/>
        </w:numPr>
        <w:ind w:left="426"/>
        <w:rPr>
          <w:lang w:val="fr-FR"/>
        </w:rPr>
      </w:pPr>
      <w:r>
        <w:rPr>
          <w:lang w:val="fr-FR"/>
        </w:rPr>
        <w:t>Les données expérimentales et scientifiques</w:t>
      </w:r>
    </w:p>
    <w:p w14:paraId="5AF70872" w14:textId="1E5389A8" w:rsidR="00372F31" w:rsidRPr="00372F31" w:rsidRDefault="00372F31" w:rsidP="00372F31">
      <w:pPr>
        <w:rPr>
          <w:lang w:val="fr-FR"/>
        </w:rPr>
      </w:pPr>
      <w:r>
        <w:rPr>
          <w:lang w:val="fr-FR"/>
        </w:rPr>
        <w:t>Les données expérimentales et scientifiques, quant à elles, proviennent de laboratoires, d’études cliniques ou de simulations. Elles peuvent être structurées ou semi-structurées et sont utilisées dans des contextes de recherche, de modélisation ou de validation</w:t>
      </w:r>
      <w:sdt>
        <w:sdtPr>
          <w:rPr>
            <w:lang w:val="fr-FR"/>
          </w:rPr>
          <w:id w:val="-1282344243"/>
          <w:citation/>
        </w:sdtPr>
        <w:sdtContent>
          <w:r w:rsidR="00987879">
            <w:rPr>
              <w:lang w:val="fr-FR"/>
            </w:rPr>
            <w:fldChar w:fldCharType="begin"/>
          </w:r>
          <w:r w:rsidR="00987879">
            <w:rPr>
              <w:lang w:val="fr-FR"/>
            </w:rPr>
            <w:instrText xml:space="preserve">CITATION Ham15 \p 22-28 \l 1036 </w:instrText>
          </w:r>
          <w:r w:rsidR="00987879">
            <w:rPr>
              <w:lang w:val="fr-FR"/>
            </w:rPr>
            <w:fldChar w:fldCharType="separate"/>
          </w:r>
          <w:r w:rsidR="0033067A">
            <w:rPr>
              <w:noProof/>
              <w:lang w:val="fr-FR"/>
            </w:rPr>
            <w:t xml:space="preserve"> </w:t>
          </w:r>
          <w:r w:rsidR="0033067A" w:rsidRPr="0033067A">
            <w:rPr>
              <w:noProof/>
              <w:lang w:val="fr-FR"/>
            </w:rPr>
            <w:t>[4, pp. 22-28]</w:t>
          </w:r>
          <w:r w:rsidR="00987879">
            <w:rPr>
              <w:lang w:val="fr-FR"/>
            </w:rPr>
            <w:fldChar w:fldCharType="end"/>
          </w:r>
        </w:sdtContent>
      </w:sdt>
      <w:r w:rsidR="00987879">
        <w:rPr>
          <w:lang w:val="fr-FR"/>
        </w:rPr>
        <w:t>.</w:t>
      </w:r>
    </w:p>
    <w:p w14:paraId="027AF5E1" w14:textId="6E486251" w:rsidR="002861C4" w:rsidRDefault="002C4BB3">
      <w:pPr>
        <w:pStyle w:val="Heading2"/>
        <w:numPr>
          <w:ilvl w:val="1"/>
          <w:numId w:val="1"/>
        </w:numPr>
        <w:ind w:left="426"/>
        <w:rPr>
          <w:lang w:val="fr-FR"/>
        </w:rPr>
      </w:pPr>
      <w:bookmarkStart w:id="146" w:name="_Toc215349597"/>
      <w:r>
        <w:rPr>
          <w:lang w:val="fr-FR"/>
        </w:rPr>
        <w:t>Modélisation mathématique des défaillances</w:t>
      </w:r>
      <w:bookmarkEnd w:id="146"/>
    </w:p>
    <w:p w14:paraId="5BB76C0C" w14:textId="366614A7" w:rsidR="00D26A20" w:rsidRDefault="005D5B96" w:rsidP="001E3B97">
      <w:pPr>
        <w:rPr>
          <w:lang w:val="fr-FR"/>
        </w:rPr>
      </w:pPr>
      <w:r>
        <w:rPr>
          <w:lang w:val="fr-FR"/>
        </w:rPr>
        <w:t xml:space="preserve">La prédiction des défaillances dans </w:t>
      </w:r>
      <w:r w:rsidR="00D26A20">
        <w:rPr>
          <w:lang w:val="fr-FR"/>
        </w:rPr>
        <w:t>les systèmes</w:t>
      </w:r>
      <w:r>
        <w:rPr>
          <w:lang w:val="fr-FR"/>
        </w:rPr>
        <w:t xml:space="preserve"> de pompage industriels reposes sur des modèles mathématiques capables de représenter la dynamique temporelle des pannes, d’intégrer les facteurs exogènes et de traiter l’incertitude inhérente aux données. Dans ce travail, une approche hybride est retenue, combinant </w:t>
      </w:r>
      <w:r w:rsidR="00D26A20">
        <w:rPr>
          <w:lang w:val="fr-FR"/>
        </w:rPr>
        <w:t>la loi</w:t>
      </w:r>
      <w:r>
        <w:rPr>
          <w:lang w:val="fr-FR"/>
        </w:rPr>
        <w:t xml:space="preserve"> de </w:t>
      </w:r>
      <w:proofErr w:type="spellStart"/>
      <w:r>
        <w:rPr>
          <w:b/>
          <w:bCs/>
          <w:lang w:val="fr-FR"/>
        </w:rPr>
        <w:t>Weibull</w:t>
      </w:r>
      <w:proofErr w:type="spellEnd"/>
      <w:r>
        <w:rPr>
          <w:lang w:val="fr-FR"/>
        </w:rPr>
        <w:t>, le modèle de Cox et la logique Floue.</w:t>
      </w:r>
    </w:p>
    <w:p w14:paraId="70D6C521" w14:textId="7E9884BC" w:rsidR="005D5B96" w:rsidRPr="005D5B96" w:rsidRDefault="005D5B96">
      <w:pPr>
        <w:pStyle w:val="Heading3"/>
        <w:numPr>
          <w:ilvl w:val="2"/>
          <w:numId w:val="1"/>
        </w:numPr>
        <w:ind w:left="851"/>
        <w:rPr>
          <w:lang w:val="fr-FR"/>
        </w:rPr>
      </w:pPr>
      <w:bookmarkStart w:id="147" w:name="_Toc215349598"/>
      <w:r>
        <w:rPr>
          <w:lang w:val="fr-FR"/>
        </w:rPr>
        <w:t xml:space="preserve">Loi de </w:t>
      </w:r>
      <w:proofErr w:type="spellStart"/>
      <w:r>
        <w:rPr>
          <w:lang w:val="fr-FR"/>
        </w:rPr>
        <w:t>Weibull</w:t>
      </w:r>
      <w:bookmarkEnd w:id="147"/>
      <w:proofErr w:type="spellEnd"/>
    </w:p>
    <w:p w14:paraId="7592793E" w14:textId="6341DE45" w:rsidR="000B662D" w:rsidRDefault="001130C4" w:rsidP="002C4BB3">
      <w:pPr>
        <w:rPr>
          <w:lang w:val="fr-FR"/>
        </w:rPr>
      </w:pPr>
      <w:r>
        <w:rPr>
          <w:lang w:val="fr-FR"/>
        </w:rPr>
        <w:t xml:space="preserve">La </w:t>
      </w:r>
      <w:r w:rsidRPr="001130C4">
        <w:rPr>
          <w:b/>
          <w:bCs/>
          <w:lang w:val="fr-FR"/>
        </w:rPr>
        <w:t xml:space="preserve">loi de </w:t>
      </w:r>
      <w:proofErr w:type="spellStart"/>
      <w:r w:rsidRPr="001130C4">
        <w:rPr>
          <w:b/>
          <w:bCs/>
          <w:lang w:val="fr-FR"/>
        </w:rPr>
        <w:t>Wiebull</w:t>
      </w:r>
      <w:proofErr w:type="spellEnd"/>
      <w:r>
        <w:rPr>
          <w:lang w:val="fr-FR"/>
        </w:rPr>
        <w:t xml:space="preserve"> constitue une base robuste pour modéliser le comportement temporel des défaillances. Elle permet de représenter différentes phases du cycle de vie d’un équipement : période de rodage, fonctionnement stable, puis vieillissement. Sa flexibilité, liée au paramètre de forme β, autorise l’adaptation à divers profils de dégradation. Comme le souligne </w:t>
      </w:r>
      <w:proofErr w:type="spellStart"/>
      <w:r>
        <w:rPr>
          <w:lang w:val="fr-FR"/>
        </w:rPr>
        <w:t>Brissaud</w:t>
      </w:r>
      <w:proofErr w:type="spellEnd"/>
      <w:r>
        <w:rPr>
          <w:lang w:val="fr-FR"/>
        </w:rPr>
        <w:t xml:space="preserve"> et al.</w:t>
      </w:r>
      <w:sdt>
        <w:sdtPr>
          <w:rPr>
            <w:lang w:val="fr-FR"/>
          </w:rPr>
          <w:id w:val="-815495700"/>
          <w:citation/>
        </w:sdtPr>
        <w:sdtContent>
          <w:r w:rsidR="00AF1F04">
            <w:rPr>
              <w:lang w:val="fr-FR"/>
            </w:rPr>
            <w:fldChar w:fldCharType="begin"/>
          </w:r>
          <w:r w:rsidR="00AF1F04">
            <w:rPr>
              <w:lang w:val="fr-FR"/>
            </w:rPr>
            <w:instrText xml:space="preserve">CITATION Flo07 \p 4-6 \l 1036 </w:instrText>
          </w:r>
          <w:r w:rsidR="00AF1F04">
            <w:rPr>
              <w:lang w:val="fr-FR"/>
            </w:rPr>
            <w:fldChar w:fldCharType="separate"/>
          </w:r>
          <w:r w:rsidR="0033067A">
            <w:rPr>
              <w:noProof/>
              <w:lang w:val="fr-FR"/>
            </w:rPr>
            <w:t xml:space="preserve"> </w:t>
          </w:r>
          <w:r w:rsidR="0033067A" w:rsidRPr="0033067A">
            <w:rPr>
              <w:noProof/>
              <w:lang w:val="fr-FR"/>
            </w:rPr>
            <w:t>[6, pp. 4-6]</w:t>
          </w:r>
          <w:r w:rsidR="00AF1F04">
            <w:rPr>
              <w:lang w:val="fr-FR"/>
            </w:rPr>
            <w:fldChar w:fldCharType="end"/>
          </w:r>
        </w:sdtContent>
      </w:sdt>
      <w:r>
        <w:rPr>
          <w:lang w:val="fr-FR"/>
        </w:rPr>
        <w:t xml:space="preserve">, cette loi est particulièrement adaptée aux composants </w:t>
      </w:r>
      <w:r>
        <w:rPr>
          <w:lang w:val="fr-FR"/>
        </w:rPr>
        <w:lastRenderedPageBreak/>
        <w:t>mécaniques soumis à des contraintes cycliques ou thermiques, comme les pompes industrielles.</w:t>
      </w:r>
    </w:p>
    <w:p w14:paraId="4484B06B" w14:textId="305DC559" w:rsidR="00AF1F04" w:rsidRPr="001D2C24" w:rsidRDefault="00AF1F04" w:rsidP="002C4BB3">
      <w:pPr>
        <w:rPr>
          <w:lang w:val="fr-FR"/>
        </w:rPr>
      </w:pPr>
      <m:oMathPara>
        <m:oMath>
          <m:r>
            <w:rPr>
              <w:rFonts w:ascii="Cambria Math" w:hAnsi="Cambria Math"/>
              <w:lang w:val="fr-FR"/>
            </w:rPr>
            <m:t>f</m:t>
          </m:r>
          <m:d>
            <m:dPr>
              <m:ctrlPr>
                <w:rPr>
                  <w:rFonts w:ascii="Cambria Math" w:hAnsi="Cambria Math"/>
                  <w:i/>
                  <w:lang w:val="fr-FR"/>
                </w:rPr>
              </m:ctrlPr>
            </m:dPr>
            <m:e>
              <m:r>
                <w:rPr>
                  <w:rFonts w:ascii="Cambria Math" w:hAnsi="Cambria Math"/>
                  <w:lang w:val="fr-FR"/>
                </w:rPr>
                <m:t>t</m:t>
              </m:r>
            </m:e>
          </m:d>
          <m:r>
            <w:rPr>
              <w:rFonts w:ascii="Cambria Math" w:hAnsi="Cambria Math"/>
              <w:lang w:val="fr-FR"/>
            </w:rPr>
            <m:t>=</m:t>
          </m:r>
          <m:f>
            <m:fPr>
              <m:ctrlPr>
                <w:rPr>
                  <w:rFonts w:ascii="Cambria Math" w:hAnsi="Cambria Math"/>
                  <w:i/>
                  <w:lang w:val="fr-FR"/>
                </w:rPr>
              </m:ctrlPr>
            </m:fPr>
            <m:num>
              <m:r>
                <w:rPr>
                  <w:rFonts w:ascii="Cambria Math" w:hAnsi="Cambria Math"/>
                  <w:lang w:val="fr-FR"/>
                </w:rPr>
                <m:t>β</m:t>
              </m:r>
            </m:num>
            <m:den>
              <m:r>
                <w:rPr>
                  <w:rFonts w:ascii="Cambria Math" w:hAnsi="Cambria Math"/>
                  <w:lang w:val="fr-FR"/>
                </w:rPr>
                <m:t>η</m:t>
              </m:r>
            </m:den>
          </m:f>
          <m:sSup>
            <m:sSupPr>
              <m:ctrlPr>
                <w:rPr>
                  <w:rFonts w:ascii="Cambria Math" w:hAnsi="Cambria Math"/>
                  <w:i/>
                  <w:lang w:val="fr-FR"/>
                </w:rPr>
              </m:ctrlPr>
            </m:sSupPr>
            <m:e>
              <m:d>
                <m:dPr>
                  <m:ctrlPr>
                    <w:rPr>
                      <w:rFonts w:ascii="Cambria Math" w:hAnsi="Cambria Math"/>
                      <w:i/>
                      <w:lang w:val="fr-FR"/>
                    </w:rPr>
                  </m:ctrlPr>
                </m:dPr>
                <m:e>
                  <m:f>
                    <m:fPr>
                      <m:ctrlPr>
                        <w:rPr>
                          <w:rFonts w:ascii="Cambria Math" w:hAnsi="Cambria Math"/>
                          <w:i/>
                          <w:lang w:val="fr-FR"/>
                        </w:rPr>
                      </m:ctrlPr>
                    </m:fPr>
                    <m:num>
                      <m:r>
                        <w:rPr>
                          <w:rFonts w:ascii="Cambria Math" w:hAnsi="Cambria Math"/>
                          <w:lang w:val="fr-FR"/>
                        </w:rPr>
                        <m:t>β</m:t>
                      </m:r>
                    </m:num>
                    <m:den>
                      <m:r>
                        <w:rPr>
                          <w:rFonts w:ascii="Cambria Math" w:hAnsi="Cambria Math"/>
                          <w:lang w:val="fr-FR"/>
                        </w:rPr>
                        <m:t>η</m:t>
                      </m:r>
                    </m:den>
                  </m:f>
                </m:e>
              </m:d>
            </m:e>
            <m:sup>
              <m:r>
                <w:rPr>
                  <w:rFonts w:ascii="Cambria Math" w:hAnsi="Cambria Math"/>
                  <w:lang w:val="fr-FR"/>
                </w:rPr>
                <m:t>β-1</m:t>
              </m:r>
            </m:sup>
          </m:sSup>
          <m:sSup>
            <m:sSupPr>
              <m:ctrlPr>
                <w:rPr>
                  <w:rFonts w:ascii="Cambria Math" w:hAnsi="Cambria Math"/>
                  <w:i/>
                  <w:lang w:val="fr-FR"/>
                </w:rPr>
              </m:ctrlPr>
            </m:sSupPr>
            <m:e>
              <m:r>
                <w:rPr>
                  <w:rFonts w:ascii="Cambria Math" w:hAnsi="Cambria Math"/>
                  <w:lang w:val="fr-FR"/>
                </w:rPr>
                <m:t>e</m:t>
              </m:r>
            </m:e>
            <m:sup>
              <m:sSup>
                <m:sSupPr>
                  <m:ctrlPr>
                    <w:rPr>
                      <w:rFonts w:ascii="Cambria Math" w:hAnsi="Cambria Math"/>
                      <w:i/>
                      <w:lang w:val="fr-FR"/>
                    </w:rPr>
                  </m:ctrlPr>
                </m:sSupPr>
                <m:e>
                  <m:r>
                    <w:rPr>
                      <w:rFonts w:ascii="Cambria Math" w:hAnsi="Cambria Math"/>
                      <w:lang w:val="fr-FR"/>
                    </w:rPr>
                    <m:t>-</m:t>
                  </m:r>
                  <m:d>
                    <m:dPr>
                      <m:ctrlPr>
                        <w:rPr>
                          <w:rFonts w:ascii="Cambria Math" w:hAnsi="Cambria Math"/>
                          <w:i/>
                          <w:lang w:val="fr-FR"/>
                        </w:rPr>
                      </m:ctrlPr>
                    </m:dPr>
                    <m:e>
                      <m:f>
                        <m:fPr>
                          <m:ctrlPr>
                            <w:rPr>
                              <w:rFonts w:ascii="Cambria Math" w:hAnsi="Cambria Math"/>
                              <w:i/>
                              <w:lang w:val="fr-FR"/>
                            </w:rPr>
                          </m:ctrlPr>
                        </m:fPr>
                        <m:num>
                          <m:r>
                            <w:rPr>
                              <w:rFonts w:ascii="Cambria Math" w:hAnsi="Cambria Math"/>
                              <w:lang w:val="fr-FR"/>
                            </w:rPr>
                            <m:t>t</m:t>
                          </m:r>
                        </m:num>
                        <m:den>
                          <m:r>
                            <w:rPr>
                              <w:rFonts w:ascii="Cambria Math" w:hAnsi="Cambria Math"/>
                              <w:lang w:val="fr-FR"/>
                            </w:rPr>
                            <m:t>η</m:t>
                          </m:r>
                        </m:den>
                      </m:f>
                    </m:e>
                  </m:d>
                </m:e>
                <m:sup>
                  <m:r>
                    <w:rPr>
                      <w:rFonts w:ascii="Cambria Math" w:hAnsi="Cambria Math"/>
                      <w:lang w:val="fr-FR"/>
                    </w:rPr>
                    <m:t>β</m:t>
                  </m:r>
                </m:sup>
              </m:sSup>
            </m:sup>
          </m:sSup>
        </m:oMath>
      </m:oMathPara>
    </w:p>
    <w:p w14:paraId="03D91CE7" w14:textId="715689BA" w:rsidR="001D2C24" w:rsidRDefault="001D2C24" w:rsidP="002C4BB3">
      <w:pPr>
        <w:rPr>
          <w:lang w:val="fr-FR"/>
        </w:rPr>
      </w:pPr>
      <w:r>
        <w:rPr>
          <w:lang w:val="fr-FR"/>
        </w:rPr>
        <w:t xml:space="preserve">Où β est le paramètre de forme et </w:t>
      </w:r>
      <m:oMath>
        <m:r>
          <w:rPr>
            <w:rFonts w:ascii="Cambria Math" w:hAnsi="Cambria Math"/>
            <w:lang w:val="fr-FR"/>
          </w:rPr>
          <m:t>η</m:t>
        </m:r>
      </m:oMath>
      <w:r>
        <w:rPr>
          <w:lang w:val="fr-FR"/>
        </w:rPr>
        <w:t xml:space="preserve"> le paramètre de l’échelle</w:t>
      </w:r>
    </w:p>
    <w:p w14:paraId="0FEAAA99" w14:textId="48B83BB0" w:rsidR="005D5B96" w:rsidRDefault="005D5B96">
      <w:pPr>
        <w:pStyle w:val="Heading3"/>
        <w:numPr>
          <w:ilvl w:val="2"/>
          <w:numId w:val="1"/>
        </w:numPr>
        <w:ind w:left="709"/>
        <w:rPr>
          <w:lang w:val="fr-FR"/>
        </w:rPr>
      </w:pPr>
      <w:bookmarkStart w:id="148" w:name="_Toc215349599"/>
      <w:r>
        <w:rPr>
          <w:lang w:val="fr-FR"/>
        </w:rPr>
        <w:t>Modèle de Cox</w:t>
      </w:r>
      <w:bookmarkEnd w:id="148"/>
    </w:p>
    <w:p w14:paraId="2E5F84DE" w14:textId="34EB4CF5" w:rsidR="001130C4" w:rsidRDefault="005D5B96" w:rsidP="002C4BB3">
      <w:pPr>
        <w:rPr>
          <w:lang w:val="fr-FR"/>
        </w:rPr>
      </w:pPr>
      <w:r>
        <w:rPr>
          <w:lang w:val="fr-FR"/>
        </w:rPr>
        <w:t>L</w:t>
      </w:r>
      <w:r w:rsidR="001130C4">
        <w:rPr>
          <w:lang w:val="fr-FR"/>
        </w:rPr>
        <w:t xml:space="preserve">a loi de </w:t>
      </w:r>
      <w:proofErr w:type="spellStart"/>
      <w:r w:rsidR="001130C4">
        <w:rPr>
          <w:lang w:val="fr-FR"/>
        </w:rPr>
        <w:t>Weibull</w:t>
      </w:r>
      <w:proofErr w:type="spellEnd"/>
      <w:r w:rsidR="001130C4">
        <w:rPr>
          <w:lang w:val="fr-FR"/>
        </w:rPr>
        <w:t xml:space="preserve"> ne prend pas en compte les facteurs exogènes susceptibles d’influencer la durée de vie de l’équipement. C’est pourquoi elle est enrichie par le </w:t>
      </w:r>
      <w:r w:rsidR="001130C4" w:rsidRPr="001130C4">
        <w:rPr>
          <w:b/>
          <w:bCs/>
          <w:lang w:val="fr-FR"/>
        </w:rPr>
        <w:t>modèle de Cox</w:t>
      </w:r>
      <w:r w:rsidR="001130C4">
        <w:rPr>
          <w:b/>
          <w:bCs/>
          <w:lang w:val="fr-FR"/>
        </w:rPr>
        <w:t xml:space="preserve">, </w:t>
      </w:r>
      <w:r w:rsidR="001130C4">
        <w:rPr>
          <w:lang w:val="fr-FR"/>
        </w:rPr>
        <w:t xml:space="preserve">qui introduit des variables explicatives telles que la température, la pression, les vibrations ou les conditions d’usage. Ce modèle semi-paramétrique, permet d’estimer le risque conditionnel de défaillance en fonction de ces </w:t>
      </w:r>
      <w:r w:rsidR="001D2C24">
        <w:rPr>
          <w:lang w:val="fr-FR"/>
        </w:rPr>
        <w:t>Co variables</w:t>
      </w:r>
      <w:r w:rsidR="001130C4">
        <w:rPr>
          <w:lang w:val="fr-FR"/>
        </w:rPr>
        <w:t xml:space="preserve">, comme le développe </w:t>
      </w:r>
      <w:proofErr w:type="spellStart"/>
      <w:r w:rsidR="001130C4">
        <w:rPr>
          <w:lang w:val="fr-FR"/>
        </w:rPr>
        <w:t>Brissaud</w:t>
      </w:r>
      <w:proofErr w:type="spellEnd"/>
      <w:sdt>
        <w:sdtPr>
          <w:rPr>
            <w:lang w:val="fr-FR"/>
          </w:rPr>
          <w:id w:val="1365866927"/>
          <w:citation/>
        </w:sdtPr>
        <w:sdtContent>
          <w:r w:rsidR="00AF1F04">
            <w:rPr>
              <w:lang w:val="fr-FR"/>
            </w:rPr>
            <w:fldChar w:fldCharType="begin"/>
          </w:r>
          <w:r w:rsidR="00AF1F04">
            <w:rPr>
              <w:lang w:val="fr-FR"/>
            </w:rPr>
            <w:instrText xml:space="preserve">CITATION Flo07 \p 7-9 \l 1036 </w:instrText>
          </w:r>
          <w:r w:rsidR="00AF1F04">
            <w:rPr>
              <w:lang w:val="fr-FR"/>
            </w:rPr>
            <w:fldChar w:fldCharType="separate"/>
          </w:r>
          <w:r w:rsidR="0033067A">
            <w:rPr>
              <w:noProof/>
              <w:lang w:val="fr-FR"/>
            </w:rPr>
            <w:t xml:space="preserve"> </w:t>
          </w:r>
          <w:r w:rsidR="0033067A" w:rsidRPr="0033067A">
            <w:rPr>
              <w:noProof/>
              <w:lang w:val="fr-FR"/>
            </w:rPr>
            <w:t>[6, pp. 7-9]</w:t>
          </w:r>
          <w:r w:rsidR="00AF1F04">
            <w:rPr>
              <w:lang w:val="fr-FR"/>
            </w:rPr>
            <w:fldChar w:fldCharType="end"/>
          </w:r>
        </w:sdtContent>
      </w:sdt>
      <w:r w:rsidR="001130C4">
        <w:rPr>
          <w:lang w:val="fr-FR"/>
        </w:rPr>
        <w:t xml:space="preserve"> et </w:t>
      </w:r>
      <w:proofErr w:type="spellStart"/>
      <w:r w:rsidR="001130C4">
        <w:rPr>
          <w:lang w:val="fr-FR"/>
        </w:rPr>
        <w:t>Karimi</w:t>
      </w:r>
      <w:proofErr w:type="spellEnd"/>
      <w:r w:rsidR="001130C4">
        <w:rPr>
          <w:lang w:val="fr-FR"/>
        </w:rPr>
        <w:t xml:space="preserve"> (chapitre 4). Il offre ainsi une capacité prédictive plus fine, en intégrant les spécificités du contexte opérationnel.</w:t>
      </w:r>
    </w:p>
    <w:p w14:paraId="23C7D949" w14:textId="6BA46D61" w:rsidR="001D2C24" w:rsidRPr="001D2C24" w:rsidRDefault="001D2C24" w:rsidP="002C4BB3">
      <w:pPr>
        <w:rPr>
          <w:lang w:val="fr-FR"/>
        </w:rPr>
      </w:pPr>
      <m:oMathPara>
        <m:oMath>
          <m:r>
            <w:rPr>
              <w:rFonts w:ascii="Cambria Math" w:hAnsi="Cambria Math"/>
              <w:lang w:val="fr-FR"/>
            </w:rPr>
            <m:t>h</m:t>
          </m:r>
          <m:d>
            <m:dPr>
              <m:ctrlPr>
                <w:rPr>
                  <w:rFonts w:ascii="Cambria Math" w:hAnsi="Cambria Math"/>
                  <w:i/>
                  <w:lang w:val="fr-FR"/>
                </w:rPr>
              </m:ctrlPr>
            </m:dPr>
            <m:e>
              <m:r>
                <w:rPr>
                  <w:rFonts w:ascii="Cambria Math" w:hAnsi="Cambria Math"/>
                  <w:lang w:val="fr-FR"/>
                </w:rPr>
                <m:t>t</m:t>
              </m:r>
            </m:e>
            <m:e>
              <m:r>
                <w:rPr>
                  <w:rFonts w:ascii="Cambria Math" w:hAnsi="Cambria Math"/>
                  <w:lang w:val="fr-FR"/>
                </w:rPr>
                <m:t>X</m:t>
              </m:r>
            </m:e>
          </m:d>
          <m:r>
            <w:rPr>
              <w:rFonts w:ascii="Cambria Math" w:hAnsi="Cambria Math"/>
              <w:lang w:val="fr-FR"/>
            </w:rPr>
            <m:t>=</m:t>
          </m:r>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0</m:t>
              </m:r>
            </m:sub>
          </m:sSub>
          <m:d>
            <m:dPr>
              <m:ctrlPr>
                <w:rPr>
                  <w:rFonts w:ascii="Cambria Math" w:hAnsi="Cambria Math"/>
                  <w:i/>
                  <w:lang w:val="fr-FR"/>
                </w:rPr>
              </m:ctrlPr>
            </m:dPr>
            <m:e>
              <m:r>
                <w:rPr>
                  <w:rFonts w:ascii="Cambria Math" w:hAnsi="Cambria Math"/>
                  <w:lang w:val="fr-FR"/>
                </w:rPr>
                <m:t>t</m:t>
              </m:r>
            </m:e>
          </m:d>
          <m:r>
            <w:rPr>
              <w:rFonts w:ascii="Cambria Math" w:hAnsi="Cambria Math"/>
              <w:lang w:val="fr-FR"/>
            </w:rPr>
            <m:t>.</m:t>
          </m:r>
          <m:sSup>
            <m:sSupPr>
              <m:ctrlPr>
                <w:rPr>
                  <w:rFonts w:ascii="Cambria Math" w:hAnsi="Cambria Math"/>
                  <w:i/>
                  <w:lang w:val="fr-FR"/>
                </w:rPr>
              </m:ctrlPr>
            </m:sSupPr>
            <m:e>
              <m:r>
                <w:rPr>
                  <w:rFonts w:ascii="Cambria Math" w:hAnsi="Cambria Math"/>
                  <w:lang w:val="fr-FR"/>
                </w:rPr>
                <m:t>e</m:t>
              </m:r>
            </m:e>
            <m:sup>
              <m:sSub>
                <m:sSubPr>
                  <m:ctrlPr>
                    <w:rPr>
                      <w:rFonts w:ascii="Cambria Math" w:hAnsi="Cambria Math"/>
                      <w:lang w:val="fr-FR"/>
                    </w:rPr>
                  </m:ctrlPr>
                </m:sSubPr>
                <m:e>
                  <m:r>
                    <m:rPr>
                      <m:sty m:val="p"/>
                    </m:rPr>
                    <w:rPr>
                      <w:rFonts w:ascii="Cambria Math" w:hAnsi="Cambria Math"/>
                      <w:lang w:val="fr-FR"/>
                    </w:rPr>
                    <m:t xml:space="preserve">β </m:t>
                  </m:r>
                </m:e>
                <m:sub>
                  <m:r>
                    <w:rPr>
                      <w:rFonts w:ascii="Cambria Math" w:hAnsi="Cambria Math"/>
                      <w:lang w:val="fr-FR"/>
                    </w:rPr>
                    <m:t>1</m:t>
                  </m:r>
                </m:sub>
              </m:sSub>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1</m:t>
                  </m:r>
                </m:sub>
              </m:sSub>
              <m:r>
                <w:rPr>
                  <w:rFonts w:ascii="Cambria Math" w:hAnsi="Cambria Math"/>
                  <w:lang w:val="fr-FR"/>
                </w:rPr>
                <m:t>+</m:t>
              </m:r>
              <m:sSub>
                <m:sSubPr>
                  <m:ctrlPr>
                    <w:rPr>
                      <w:rFonts w:ascii="Cambria Math" w:hAnsi="Cambria Math"/>
                      <w:lang w:val="fr-FR"/>
                    </w:rPr>
                  </m:ctrlPr>
                </m:sSubPr>
                <m:e>
                  <m:r>
                    <m:rPr>
                      <m:sty m:val="p"/>
                    </m:rPr>
                    <w:rPr>
                      <w:rFonts w:ascii="Cambria Math" w:hAnsi="Cambria Math"/>
                      <w:lang w:val="fr-FR"/>
                    </w:rPr>
                    <m:t xml:space="preserve">β </m:t>
                  </m:r>
                </m:e>
                <m:sub>
                  <m:r>
                    <w:rPr>
                      <w:rFonts w:ascii="Cambria Math" w:hAnsi="Cambria Math"/>
                      <w:lang w:val="fr-FR"/>
                    </w:rPr>
                    <m:t>2</m:t>
                  </m:r>
                </m:sub>
              </m:sSub>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2</m:t>
                  </m:r>
                </m:sub>
              </m:sSub>
              <m:r>
                <w:rPr>
                  <w:rFonts w:ascii="Cambria Math" w:hAnsi="Cambria Math"/>
                  <w:lang w:val="fr-FR"/>
                </w:rPr>
                <m:t>+</m:t>
              </m:r>
              <m:sSub>
                <m:sSubPr>
                  <m:ctrlPr>
                    <w:rPr>
                      <w:rFonts w:ascii="Cambria Math" w:hAnsi="Cambria Math"/>
                      <w:lang w:val="fr-FR"/>
                    </w:rPr>
                  </m:ctrlPr>
                </m:sSubPr>
                <m:e>
                  <m:r>
                    <m:rPr>
                      <m:sty m:val="p"/>
                    </m:rPr>
                    <w:rPr>
                      <w:rFonts w:ascii="Cambria Math" w:hAnsi="Cambria Math"/>
                      <w:lang w:val="fr-FR"/>
                    </w:rPr>
                    <m:t xml:space="preserve">…+β </m:t>
                  </m:r>
                </m:e>
                <m:sub>
                  <m:r>
                    <w:rPr>
                      <w:rFonts w:ascii="Cambria Math" w:hAnsi="Cambria Math"/>
                      <w:lang w:val="fr-FR"/>
                    </w:rPr>
                    <m:t>n</m:t>
                  </m:r>
                </m:sub>
              </m:sSub>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w:commentRangeStart w:id="149"/>
              <w:commentRangeEnd w:id="149"/>
              <m:r>
                <m:rPr>
                  <m:sty m:val="p"/>
                </m:rPr>
                <w:rPr>
                  <w:rStyle w:val="CommentReference"/>
                </w:rPr>
                <w:commentReference w:id="149"/>
              </m:r>
            </m:sup>
          </m:sSup>
        </m:oMath>
      </m:oMathPara>
    </w:p>
    <w:p w14:paraId="00D3015F" w14:textId="257D48A4" w:rsidR="001D2C24" w:rsidRDefault="00D26A20" w:rsidP="002C4BB3">
      <w:pPr>
        <w:rPr>
          <w:lang w:val="fr-FR"/>
        </w:rPr>
      </w:pPr>
      <w:r>
        <w:rPr>
          <w:lang w:val="fr-FR"/>
        </w:rPr>
        <w:t>Où</w:t>
      </w:r>
      <w:r w:rsidR="001D2C24">
        <w:rPr>
          <w:lang w:val="fr-FR"/>
        </w:rPr>
        <w:t xml:space="preserve"> X</w:t>
      </w:r>
      <w:r w:rsidR="001D2C24">
        <w:rPr>
          <w:vertAlign w:val="subscript"/>
          <w:lang w:val="fr-FR"/>
        </w:rPr>
        <w:t>i</w:t>
      </w:r>
      <w:r w:rsidR="001D2C24">
        <w:rPr>
          <w:lang w:val="fr-FR"/>
        </w:rPr>
        <w:t xml:space="preserve"> sont les variables explicatives (température, vibration, etc.)</w:t>
      </w:r>
    </w:p>
    <w:p w14:paraId="349CACFD" w14:textId="3E24B386" w:rsidR="005D5B96" w:rsidRPr="001D2C24" w:rsidRDefault="005D5B96">
      <w:pPr>
        <w:pStyle w:val="Heading3"/>
        <w:numPr>
          <w:ilvl w:val="2"/>
          <w:numId w:val="1"/>
        </w:numPr>
        <w:ind w:left="709"/>
        <w:rPr>
          <w:lang w:val="fr-FR"/>
        </w:rPr>
      </w:pPr>
      <w:bookmarkStart w:id="150" w:name="_Toc215349600"/>
      <w:r>
        <w:rPr>
          <w:lang w:val="fr-FR"/>
        </w:rPr>
        <w:t>Logique floue</w:t>
      </w:r>
      <w:bookmarkEnd w:id="150"/>
    </w:p>
    <w:p w14:paraId="6463B7B8" w14:textId="015FE2A2" w:rsidR="001245EE" w:rsidRDefault="001245EE" w:rsidP="002C4BB3">
      <w:pPr>
        <w:rPr>
          <w:lang w:val="fr-FR"/>
        </w:rPr>
      </w:pPr>
      <w:r>
        <w:rPr>
          <w:lang w:val="fr-FR"/>
        </w:rPr>
        <w:t xml:space="preserve">Par ailleurs, les données issues des capteurs ou des observations humaines peuvent </w:t>
      </w:r>
      <w:proofErr w:type="spellStart"/>
      <w:r>
        <w:rPr>
          <w:lang w:val="fr-FR"/>
        </w:rPr>
        <w:t>etre</w:t>
      </w:r>
      <w:proofErr w:type="spellEnd"/>
      <w:r>
        <w:rPr>
          <w:lang w:val="fr-FR"/>
        </w:rPr>
        <w:t xml:space="preserve"> imprécises, incomplètes ou qualitatives. Pour pallier cette incertitude, le modèle est complété par une </w:t>
      </w:r>
      <w:r w:rsidRPr="001245EE">
        <w:rPr>
          <w:b/>
          <w:bCs/>
          <w:lang w:val="fr-FR"/>
        </w:rPr>
        <w:t>approche floue</w:t>
      </w:r>
      <w:r>
        <w:rPr>
          <w:b/>
          <w:bCs/>
          <w:lang w:val="fr-FR"/>
        </w:rPr>
        <w:t xml:space="preserve">, </w:t>
      </w:r>
      <w:r>
        <w:rPr>
          <w:lang w:val="fr-FR"/>
        </w:rPr>
        <w:t xml:space="preserve">fondée sur la reconnaissance des formes et de l’inférence linguistique. HANDIS </w:t>
      </w:r>
      <w:proofErr w:type="spellStart"/>
      <w:r>
        <w:rPr>
          <w:lang w:val="fr-FR"/>
        </w:rPr>
        <w:t>Moufida</w:t>
      </w:r>
      <w:proofErr w:type="spellEnd"/>
      <w:sdt>
        <w:sdtPr>
          <w:rPr>
            <w:lang w:val="fr-FR"/>
          </w:rPr>
          <w:id w:val="-896210256"/>
          <w:citation/>
        </w:sdtPr>
        <w:sdtContent>
          <w:r w:rsidR="00AF1F04">
            <w:rPr>
              <w:lang w:val="fr-FR"/>
            </w:rPr>
            <w:fldChar w:fldCharType="begin"/>
          </w:r>
          <w:r w:rsidR="00AF1F04">
            <w:rPr>
              <w:lang w:val="fr-FR"/>
            </w:rPr>
            <w:instrText xml:space="preserve">CITATION HAN14 \p 3-4 \l 1036 </w:instrText>
          </w:r>
          <w:r w:rsidR="00AF1F04">
            <w:rPr>
              <w:lang w:val="fr-FR"/>
            </w:rPr>
            <w:fldChar w:fldCharType="separate"/>
          </w:r>
          <w:r w:rsidR="0033067A">
            <w:rPr>
              <w:noProof/>
              <w:lang w:val="fr-FR"/>
            </w:rPr>
            <w:t xml:space="preserve"> </w:t>
          </w:r>
          <w:r w:rsidR="0033067A" w:rsidRPr="0033067A">
            <w:rPr>
              <w:noProof/>
              <w:lang w:val="fr-FR"/>
            </w:rPr>
            <w:t>[7, pp. 3-4]</w:t>
          </w:r>
          <w:r w:rsidR="00AF1F04">
            <w:rPr>
              <w:lang w:val="fr-FR"/>
            </w:rPr>
            <w:fldChar w:fldCharType="end"/>
          </w:r>
        </w:sdtContent>
      </w:sdt>
      <w:r>
        <w:rPr>
          <w:lang w:val="fr-FR"/>
        </w:rPr>
        <w:t xml:space="preserve"> propose une modélisation par ensembles flous, permettant de traduire des notions telles que « la vibration élevée » ou « la température critique » en règles exploitables. Cette méthode est particulièrement pertinente dans les environnements industriels où les données ne sont pas toujours normalisées ou numériques.</w:t>
      </w:r>
    </w:p>
    <w:p w14:paraId="377D0315" w14:textId="55FEAA7B" w:rsidR="005D5B96" w:rsidRDefault="005D5B96">
      <w:pPr>
        <w:pStyle w:val="Heading3"/>
        <w:numPr>
          <w:ilvl w:val="2"/>
          <w:numId w:val="1"/>
        </w:numPr>
        <w:ind w:left="709"/>
        <w:rPr>
          <w:lang w:val="fr-FR"/>
        </w:rPr>
      </w:pPr>
      <w:bookmarkStart w:id="151" w:name="_Toc215349601"/>
      <w:r>
        <w:rPr>
          <w:lang w:val="fr-FR"/>
        </w:rPr>
        <w:t>Architecture hybride retenue</w:t>
      </w:r>
      <w:bookmarkEnd w:id="151"/>
    </w:p>
    <w:p w14:paraId="5C86150B" w14:textId="50DCA897" w:rsidR="001245EE" w:rsidRDefault="001245EE" w:rsidP="002C4BB3">
      <w:pPr>
        <w:rPr>
          <w:lang w:val="fr-FR"/>
        </w:rPr>
      </w:pPr>
      <w:r>
        <w:rPr>
          <w:lang w:val="fr-FR"/>
        </w:rPr>
        <w:t>Ainsi, le modèle mathématique retenu repose sur une architecture hybride :</w:t>
      </w:r>
    </w:p>
    <w:p w14:paraId="78017D3F" w14:textId="1C6C8B48" w:rsidR="001245EE" w:rsidRDefault="001245EE">
      <w:pPr>
        <w:pStyle w:val="ListParagraph"/>
        <w:numPr>
          <w:ilvl w:val="0"/>
          <w:numId w:val="18"/>
        </w:numPr>
        <w:rPr>
          <w:lang w:val="fr-FR"/>
        </w:rPr>
      </w:pPr>
      <w:r>
        <w:rPr>
          <w:lang w:val="fr-FR"/>
        </w:rPr>
        <w:t xml:space="preserve">La loi de </w:t>
      </w:r>
      <w:proofErr w:type="spellStart"/>
      <w:r>
        <w:rPr>
          <w:lang w:val="fr-FR"/>
        </w:rPr>
        <w:t>Wiebull</w:t>
      </w:r>
      <w:proofErr w:type="spellEnd"/>
      <w:r>
        <w:rPr>
          <w:lang w:val="fr-FR"/>
        </w:rPr>
        <w:t xml:space="preserve"> pour </w:t>
      </w:r>
      <w:r w:rsidR="005D5B96">
        <w:rPr>
          <w:lang w:val="fr-FR"/>
        </w:rPr>
        <w:t xml:space="preserve">la modélisation de </w:t>
      </w:r>
      <w:r>
        <w:rPr>
          <w:lang w:val="fr-FR"/>
        </w:rPr>
        <w:t>la dynamique temporelle des défaillances ;</w:t>
      </w:r>
    </w:p>
    <w:p w14:paraId="2E4D7458" w14:textId="3794347E" w:rsidR="001245EE" w:rsidRDefault="001245EE">
      <w:pPr>
        <w:pStyle w:val="ListParagraph"/>
        <w:numPr>
          <w:ilvl w:val="0"/>
          <w:numId w:val="18"/>
        </w:numPr>
        <w:rPr>
          <w:lang w:val="fr-FR"/>
        </w:rPr>
      </w:pPr>
      <w:r>
        <w:rPr>
          <w:lang w:val="fr-FR"/>
        </w:rPr>
        <w:t xml:space="preserve">Le modèle de Cox pour </w:t>
      </w:r>
      <w:r w:rsidR="002B187A">
        <w:rPr>
          <w:lang w:val="fr-FR"/>
        </w:rPr>
        <w:t>la prise en compte des facteurs exogènes et des conditions d’exploitation</w:t>
      </w:r>
      <w:r>
        <w:rPr>
          <w:lang w:val="fr-FR"/>
        </w:rPr>
        <w:t> ;</w:t>
      </w:r>
    </w:p>
    <w:p w14:paraId="14E692FF" w14:textId="6D6FD9DC" w:rsidR="001245EE" w:rsidRDefault="001245EE">
      <w:pPr>
        <w:pStyle w:val="ListParagraph"/>
        <w:numPr>
          <w:ilvl w:val="0"/>
          <w:numId w:val="18"/>
        </w:numPr>
        <w:rPr>
          <w:lang w:val="fr-FR"/>
        </w:rPr>
      </w:pPr>
      <w:r>
        <w:rPr>
          <w:lang w:val="fr-FR"/>
        </w:rPr>
        <w:t>La logique floue pour l</w:t>
      </w:r>
      <w:r w:rsidR="002B187A">
        <w:rPr>
          <w:lang w:val="fr-FR"/>
        </w:rPr>
        <w:t xml:space="preserve">a gestion </w:t>
      </w:r>
      <w:r>
        <w:rPr>
          <w:lang w:val="fr-FR"/>
        </w:rPr>
        <w:t>des incertitudes et des données qualitatives</w:t>
      </w:r>
      <w:r w:rsidR="002B187A">
        <w:rPr>
          <w:lang w:val="fr-FR"/>
        </w:rPr>
        <w:t>.</w:t>
      </w:r>
    </w:p>
    <w:p w14:paraId="2A4FF073" w14:textId="3D2FCD60" w:rsidR="005D5B96" w:rsidRPr="001245EE" w:rsidRDefault="002B187A" w:rsidP="00D26A20">
      <w:pPr>
        <w:rPr>
          <w:lang w:val="fr-FR"/>
        </w:rPr>
      </w:pPr>
      <w:r>
        <w:rPr>
          <w:lang w:val="fr-FR"/>
        </w:rPr>
        <w:lastRenderedPageBreak/>
        <w:t>Cette architecture hybrides concilie rigueur statistique, adaptabilité contextuelle et robustesse face aux imprécisions</w:t>
      </w:r>
      <w:r w:rsidR="001245EE">
        <w:rPr>
          <w:lang w:val="fr-FR"/>
        </w:rPr>
        <w:t>.</w:t>
      </w:r>
      <w:r>
        <w:rPr>
          <w:lang w:val="fr-FR"/>
        </w:rPr>
        <w:t xml:space="preserve"> Elle constitue une base solide pour la mise en œuvre d’un système de maintenance prédictive des pompes industrielles dans le contexte de KCC/</w:t>
      </w:r>
      <w:proofErr w:type="spellStart"/>
      <w:r>
        <w:rPr>
          <w:lang w:val="fr-FR"/>
        </w:rPr>
        <w:t>Luilu</w:t>
      </w:r>
      <w:proofErr w:type="spellEnd"/>
      <w:r>
        <w:rPr>
          <w:lang w:val="fr-FR"/>
        </w:rPr>
        <w:t>.</w:t>
      </w:r>
    </w:p>
    <w:p w14:paraId="4F7584D2" w14:textId="77777777" w:rsidR="00E165E8" w:rsidRDefault="00FA1B47">
      <w:pPr>
        <w:pStyle w:val="Heading2"/>
        <w:numPr>
          <w:ilvl w:val="1"/>
          <w:numId w:val="1"/>
        </w:numPr>
        <w:ind w:left="426"/>
        <w:rPr>
          <w:lang w:val="fr-FR"/>
        </w:rPr>
      </w:pPr>
      <w:bookmarkStart w:id="152" w:name="_Toc215349602"/>
      <w:r w:rsidRPr="00B051F4">
        <w:rPr>
          <w:lang w:val="fr-FR"/>
        </w:rPr>
        <w:t>Algorithmes de Machine Learning</w:t>
      </w:r>
      <w:bookmarkEnd w:id="152"/>
    </w:p>
    <w:p w14:paraId="18C430A8" w14:textId="41E2386E" w:rsidR="002B187A" w:rsidRDefault="002B187A" w:rsidP="002B187A">
      <w:pPr>
        <w:rPr>
          <w:lang w:val="fr-FR"/>
        </w:rPr>
      </w:pPr>
      <w:r>
        <w:rPr>
          <w:lang w:val="fr-FR"/>
        </w:rPr>
        <w:t>L’apprentissage automatique (Machine Learning) constitue un pilier essentiel de la maintenance prédictive. Il permet de transformer les données issues des capteurs en modèles capables de détecter des anomalies, de classifier des états de fonctionnement et de prédire la probabilité de défaillance. Les algorithmes utilisés se distinguent par leur nature (supervisé, non supervisé, ou réseaux de neurones) et par leurs domaines d’application.</w:t>
      </w:r>
    </w:p>
    <w:p w14:paraId="5516E6C4" w14:textId="09B82EAD" w:rsidR="002B187A" w:rsidRDefault="002B187A">
      <w:pPr>
        <w:pStyle w:val="Heading3"/>
        <w:numPr>
          <w:ilvl w:val="2"/>
          <w:numId w:val="1"/>
        </w:numPr>
        <w:ind w:left="709"/>
        <w:rPr>
          <w:lang w:val="fr-FR"/>
        </w:rPr>
      </w:pPr>
      <w:bookmarkStart w:id="153" w:name="_Toc215349603"/>
      <w:r>
        <w:rPr>
          <w:lang w:val="fr-FR"/>
        </w:rPr>
        <w:t>Algorithmes supervisés</w:t>
      </w:r>
      <w:bookmarkEnd w:id="153"/>
    </w:p>
    <w:p w14:paraId="24957BBF" w14:textId="51A43E27" w:rsidR="002B187A" w:rsidRDefault="00CB3A1A" w:rsidP="002B187A">
      <w:pPr>
        <w:rPr>
          <w:lang w:val="fr-FR"/>
        </w:rPr>
      </w:pPr>
      <w:r>
        <w:rPr>
          <w:lang w:val="fr-FR"/>
        </w:rPr>
        <w:t>Les méthodes supervisées</w:t>
      </w:r>
      <w:r w:rsidR="002B187A">
        <w:rPr>
          <w:lang w:val="fr-FR"/>
        </w:rPr>
        <w:t xml:space="preserve"> reposent sur des ensembles de données étiquetées, où chaque observation est associée à un état </w:t>
      </w:r>
      <w:r>
        <w:rPr>
          <w:lang w:val="fr-FR"/>
        </w:rPr>
        <w:t>connu (normal ou défaillant).</w:t>
      </w:r>
    </w:p>
    <w:p w14:paraId="304ED4D1" w14:textId="57B7647B" w:rsidR="00CB3A1A" w:rsidRDefault="00CB3A1A">
      <w:pPr>
        <w:pStyle w:val="ListParagraph"/>
        <w:numPr>
          <w:ilvl w:val="0"/>
          <w:numId w:val="23"/>
        </w:numPr>
        <w:rPr>
          <w:lang w:val="fr-FR"/>
        </w:rPr>
      </w:pPr>
      <w:proofErr w:type="spellStart"/>
      <w:r>
        <w:rPr>
          <w:b/>
          <w:bCs/>
          <w:lang w:val="fr-FR"/>
        </w:rPr>
        <w:t>Random</w:t>
      </w:r>
      <w:proofErr w:type="spellEnd"/>
      <w:r>
        <w:rPr>
          <w:b/>
          <w:bCs/>
          <w:lang w:val="fr-FR"/>
        </w:rPr>
        <w:t xml:space="preserve"> Forest : </w:t>
      </w:r>
      <w:r>
        <w:rPr>
          <w:lang w:val="fr-FR"/>
        </w:rPr>
        <w:t>utilisé pour la classification des défaillances. Sa robustesse face aux données bruitées en fait un outil adapté aux environnements industriels.</w:t>
      </w:r>
    </w:p>
    <w:p w14:paraId="7DF364D3" w14:textId="23147D5F" w:rsidR="00CB3A1A" w:rsidRDefault="00CB3A1A">
      <w:pPr>
        <w:pStyle w:val="ListParagraph"/>
        <w:numPr>
          <w:ilvl w:val="0"/>
          <w:numId w:val="23"/>
        </w:numPr>
        <w:rPr>
          <w:lang w:val="fr-FR"/>
        </w:rPr>
      </w:pPr>
      <w:r>
        <w:rPr>
          <w:b/>
          <w:bCs/>
          <w:lang w:val="fr-FR"/>
        </w:rPr>
        <w:t xml:space="preserve">Support </w:t>
      </w:r>
      <w:proofErr w:type="spellStart"/>
      <w:r>
        <w:rPr>
          <w:b/>
          <w:bCs/>
          <w:lang w:val="fr-FR"/>
        </w:rPr>
        <w:t>Vector</w:t>
      </w:r>
      <w:proofErr w:type="spellEnd"/>
      <w:r>
        <w:rPr>
          <w:b/>
          <w:bCs/>
          <w:lang w:val="fr-FR"/>
        </w:rPr>
        <w:t xml:space="preserve"> Machine (SVM) :</w:t>
      </w:r>
      <w:r>
        <w:rPr>
          <w:lang w:val="fr-FR"/>
        </w:rPr>
        <w:t xml:space="preserve"> efficaces d’anomalies dans les signaux vibratoires ou électriques.</w:t>
      </w:r>
    </w:p>
    <w:p w14:paraId="63A93E80" w14:textId="0630422C" w:rsidR="00CB3A1A" w:rsidRDefault="00CB3A1A">
      <w:pPr>
        <w:pStyle w:val="ListParagraph"/>
        <w:numPr>
          <w:ilvl w:val="0"/>
          <w:numId w:val="23"/>
        </w:numPr>
        <w:rPr>
          <w:ins w:id="154" w:author="Mwamba Kasongo, Dahouda (Katanga - CD)" w:date="2025-12-02T11:18:00Z" w16du:dateUtc="2025-12-02T09:18:00Z"/>
          <w:lang w:val="fr-FR"/>
        </w:rPr>
      </w:pPr>
      <w:r>
        <w:rPr>
          <w:b/>
          <w:bCs/>
          <w:lang w:val="fr-FR"/>
        </w:rPr>
        <w:t>Régression logistique :</w:t>
      </w:r>
      <w:r>
        <w:rPr>
          <w:lang w:val="fr-FR"/>
        </w:rPr>
        <w:t xml:space="preserve"> permet d’estimer la probabilité de défaillance en fonction de variables explicatives.</w:t>
      </w:r>
    </w:p>
    <w:p w14:paraId="1D61392D" w14:textId="77777777" w:rsidR="00BB7C21" w:rsidRDefault="00BB7C21" w:rsidP="00BB7C21">
      <w:pPr>
        <w:pStyle w:val="ListParagraph"/>
        <w:numPr>
          <w:ilvl w:val="0"/>
          <w:numId w:val="23"/>
        </w:numPr>
        <w:rPr>
          <w:moveTo w:id="155" w:author="Mwamba Kasongo, Dahouda (Katanga - CD)" w:date="2025-12-02T11:18:00Z" w16du:dateUtc="2025-12-02T09:18:00Z"/>
          <w:lang w:val="fr-FR"/>
        </w:rPr>
      </w:pPr>
      <w:moveToRangeStart w:id="156" w:author="Mwamba Kasongo, Dahouda (Katanga - CD)" w:date="2025-12-02T11:18:00Z" w:name="move215566715"/>
      <w:moveTo w:id="157" w:author="Mwamba Kasongo, Dahouda (Katanga - CD)" w:date="2025-12-02T11:18:00Z" w16du:dateUtc="2025-12-02T09:18:00Z">
        <w:r>
          <w:rPr>
            <w:b/>
            <w:bCs/>
            <w:lang w:val="fr-FR"/>
          </w:rPr>
          <w:t xml:space="preserve">Gradient </w:t>
        </w:r>
        <w:proofErr w:type="spellStart"/>
        <w:r>
          <w:rPr>
            <w:b/>
            <w:bCs/>
            <w:lang w:val="fr-FR"/>
          </w:rPr>
          <w:t>Boosting</w:t>
        </w:r>
        <w:proofErr w:type="spellEnd"/>
        <w:r>
          <w:rPr>
            <w:b/>
            <w:bCs/>
            <w:lang w:val="fr-FR"/>
          </w:rPr>
          <w:t> :</w:t>
        </w:r>
        <w:r>
          <w:rPr>
            <w:lang w:val="fr-FR"/>
          </w:rPr>
          <w:t xml:space="preserve"> améliore la précision des prédictions en combinant plusieurs modèles faibles.</w:t>
        </w:r>
      </w:moveTo>
    </w:p>
    <w:p w14:paraId="00178F57" w14:textId="2C6B280B" w:rsidR="00BB7C21" w:rsidRPr="006E4206" w:rsidDel="00BB7C21" w:rsidRDefault="00BB7C21" w:rsidP="00BB7C21">
      <w:pPr>
        <w:pStyle w:val="ListParagraph"/>
        <w:numPr>
          <w:ilvl w:val="0"/>
          <w:numId w:val="23"/>
        </w:numPr>
        <w:rPr>
          <w:del w:id="158" w:author="Mwamba Kasongo, Dahouda (Katanga - CD)" w:date="2025-12-02T11:19:00Z" w16du:dateUtc="2025-12-02T09:19:00Z"/>
          <w:moveTo w:id="159" w:author="Mwamba Kasongo, Dahouda (Katanga - CD)" w:date="2025-12-02T11:18:00Z" w16du:dateUtc="2025-12-02T09:18:00Z"/>
          <w:lang w:val="fr-FR"/>
        </w:rPr>
      </w:pPr>
      <w:moveToRangeStart w:id="160" w:author="Mwamba Kasongo, Dahouda (Katanga - CD)" w:date="2025-12-02T11:18:00Z" w:name="move215566732"/>
      <w:moveToRangeEnd w:id="156"/>
      <w:proofErr w:type="spellStart"/>
      <w:moveTo w:id="161" w:author="Mwamba Kasongo, Dahouda (Katanga - CD)" w:date="2025-12-02T11:18:00Z" w16du:dateUtc="2025-12-02T09:18:00Z">
        <w:r w:rsidRPr="00010A0E">
          <w:rPr>
            <w:b/>
            <w:bCs/>
            <w:lang w:val="fr-FR"/>
          </w:rPr>
          <w:t>XGBoost</w:t>
        </w:r>
        <w:proofErr w:type="spellEnd"/>
        <w:r w:rsidRPr="00010A0E">
          <w:rPr>
            <w:b/>
            <w:bCs/>
            <w:lang w:val="fr-FR"/>
          </w:rPr>
          <w:t> :</w:t>
        </w:r>
        <w:r w:rsidRPr="00010A0E">
          <w:rPr>
            <w:lang w:val="fr-FR"/>
          </w:rPr>
          <w:t xml:space="preserve"> algorithme de </w:t>
        </w:r>
        <w:proofErr w:type="spellStart"/>
        <w:r w:rsidRPr="00010A0E">
          <w:rPr>
            <w:lang w:val="fr-FR"/>
          </w:rPr>
          <w:t>boosting</w:t>
        </w:r>
        <w:proofErr w:type="spellEnd"/>
        <w:r w:rsidRPr="00010A0E">
          <w:rPr>
            <w:lang w:val="fr-FR"/>
          </w:rPr>
          <w:t xml:space="preserve"> performant, </w:t>
        </w:r>
        <w:del w:id="162" w:author="Mwamba Kasongo, Dahouda (Katanga - CD)" w:date="2025-12-02T11:18:00Z" w16du:dateUtc="2025-12-02T09:18:00Z">
          <w:r w:rsidRPr="00010A0E" w:rsidDel="00BB7C21">
            <w:rPr>
              <w:lang w:val="fr-FR"/>
            </w:rPr>
            <w:delText>utilize</w:delText>
          </w:r>
        </w:del>
        <w:ins w:id="163" w:author="Mwamba Kasongo, Dahouda (Katanga - CD)" w:date="2025-12-02T11:18:00Z" w16du:dateUtc="2025-12-02T09:18:00Z">
          <w:r w:rsidRPr="00010A0E">
            <w:rPr>
              <w:lang w:val="fr-FR"/>
            </w:rPr>
            <w:t>utilise</w:t>
          </w:r>
        </w:ins>
        <w:r w:rsidRPr="00010A0E">
          <w:rPr>
            <w:lang w:val="fr-FR"/>
          </w:rPr>
          <w:t xml:space="preserve"> pour de</w:t>
        </w:r>
        <w:r>
          <w:rPr>
            <w:lang w:val="fr-FR"/>
          </w:rPr>
          <w:t>s prédictions précises dans des environnements à forte variabilité.</w:t>
        </w:r>
      </w:moveTo>
    </w:p>
    <w:moveToRangeEnd w:id="160"/>
    <w:p w14:paraId="51C654D4" w14:textId="77777777" w:rsidR="00BB7C21" w:rsidRPr="00BB7C21" w:rsidRDefault="00BB7C21" w:rsidP="00BB7C21">
      <w:pPr>
        <w:pStyle w:val="ListParagraph"/>
        <w:ind w:firstLine="0"/>
        <w:rPr>
          <w:lang w:val="fr-FR"/>
        </w:rPr>
        <w:pPrChange w:id="164" w:author="Mwamba Kasongo, Dahouda (Katanga - CD)" w:date="2025-12-02T11:19:00Z" w16du:dateUtc="2025-12-02T09:19:00Z">
          <w:pPr>
            <w:pStyle w:val="ListParagraph"/>
            <w:numPr>
              <w:numId w:val="23"/>
            </w:numPr>
            <w:ind w:hanging="360"/>
          </w:pPr>
        </w:pPrChange>
      </w:pPr>
    </w:p>
    <w:p w14:paraId="082B79B1" w14:textId="3D896CC9" w:rsidR="00CB3A1A" w:rsidRDefault="00CB3A1A">
      <w:pPr>
        <w:pStyle w:val="Heading3"/>
        <w:numPr>
          <w:ilvl w:val="2"/>
          <w:numId w:val="1"/>
        </w:numPr>
        <w:ind w:left="709"/>
        <w:rPr>
          <w:lang w:val="fr-FR"/>
        </w:rPr>
      </w:pPr>
      <w:bookmarkStart w:id="165" w:name="_Toc215349604"/>
      <w:r>
        <w:rPr>
          <w:lang w:val="fr-FR"/>
        </w:rPr>
        <w:t>Algorithmes non supervisés</w:t>
      </w:r>
      <w:bookmarkEnd w:id="165"/>
    </w:p>
    <w:p w14:paraId="522E61BE" w14:textId="3304602F" w:rsidR="00CB3A1A" w:rsidRDefault="00CB3A1A" w:rsidP="00CB3A1A">
      <w:pPr>
        <w:rPr>
          <w:lang w:val="fr-FR"/>
        </w:rPr>
      </w:pPr>
      <w:r>
        <w:rPr>
          <w:lang w:val="fr-FR"/>
        </w:rPr>
        <w:t>Les méthodes non supervisées exploitent des données non étiquetées afin de découvrir des structures ou des regroupements.</w:t>
      </w:r>
    </w:p>
    <w:p w14:paraId="4F93CB0A" w14:textId="3C0420BD" w:rsidR="00CB3A1A" w:rsidRDefault="00CB3A1A">
      <w:pPr>
        <w:pStyle w:val="ListParagraph"/>
        <w:numPr>
          <w:ilvl w:val="0"/>
          <w:numId w:val="24"/>
        </w:numPr>
        <w:rPr>
          <w:lang w:val="fr-FR"/>
        </w:rPr>
      </w:pPr>
      <w:r>
        <w:rPr>
          <w:b/>
          <w:bCs/>
          <w:lang w:val="fr-FR"/>
        </w:rPr>
        <w:t>K-</w:t>
      </w:r>
      <w:proofErr w:type="spellStart"/>
      <w:r>
        <w:rPr>
          <w:b/>
          <w:bCs/>
          <w:lang w:val="fr-FR"/>
        </w:rPr>
        <w:t>means</w:t>
      </w:r>
      <w:proofErr w:type="spellEnd"/>
      <w:r>
        <w:rPr>
          <w:b/>
          <w:bCs/>
          <w:lang w:val="fr-FR"/>
        </w:rPr>
        <w:t xml:space="preserve"> : </w:t>
      </w:r>
      <w:r>
        <w:rPr>
          <w:lang w:val="fr-FR"/>
        </w:rPr>
        <w:t>utilisé pour le regroupement des comportements similaires, facilitant l’identification de profils de fonctionnement atypiques.</w:t>
      </w:r>
    </w:p>
    <w:p w14:paraId="1EE1EE8A" w14:textId="2DFFDC44" w:rsidR="00CB3A1A" w:rsidDel="00BB7C21" w:rsidRDefault="00CB3A1A">
      <w:pPr>
        <w:pStyle w:val="ListParagraph"/>
        <w:numPr>
          <w:ilvl w:val="0"/>
          <w:numId w:val="24"/>
        </w:numPr>
        <w:rPr>
          <w:moveFrom w:id="166" w:author="Mwamba Kasongo, Dahouda (Katanga - CD)" w:date="2025-12-02T11:18:00Z" w16du:dateUtc="2025-12-02T09:18:00Z"/>
          <w:lang w:val="fr-FR"/>
        </w:rPr>
      </w:pPr>
      <w:moveFromRangeStart w:id="167" w:author="Mwamba Kasongo, Dahouda (Katanga - CD)" w:date="2025-12-02T11:18:00Z" w:name="move215566715"/>
      <w:moveFrom w:id="168" w:author="Mwamba Kasongo, Dahouda (Katanga - CD)" w:date="2025-12-02T11:18:00Z" w16du:dateUtc="2025-12-02T09:18:00Z">
        <w:r w:rsidDel="00BB7C21">
          <w:rPr>
            <w:b/>
            <w:bCs/>
            <w:lang w:val="fr-FR"/>
          </w:rPr>
          <w:t>Gradient Boosting :</w:t>
        </w:r>
        <w:r w:rsidDel="00BB7C21">
          <w:rPr>
            <w:lang w:val="fr-FR"/>
          </w:rPr>
          <w:t xml:space="preserve"> améliore la précision des prédictions en combinant plusieurs modèles faibles.</w:t>
        </w:r>
      </w:moveFrom>
    </w:p>
    <w:p w14:paraId="1C61CDE1" w14:textId="235A6D67" w:rsidR="00CB3A1A" w:rsidRDefault="00CB3A1A">
      <w:pPr>
        <w:pStyle w:val="Heading3"/>
        <w:numPr>
          <w:ilvl w:val="2"/>
          <w:numId w:val="1"/>
        </w:numPr>
        <w:ind w:left="709"/>
        <w:rPr>
          <w:lang w:val="fr-FR"/>
        </w:rPr>
      </w:pPr>
      <w:bookmarkStart w:id="169" w:name="_Toc215349605"/>
      <w:moveFromRangeEnd w:id="167"/>
      <w:r>
        <w:rPr>
          <w:lang w:val="fr-FR"/>
        </w:rPr>
        <w:lastRenderedPageBreak/>
        <w:t xml:space="preserve">Réseaux de neurones et </w:t>
      </w:r>
      <w:proofErr w:type="spellStart"/>
      <w:r>
        <w:rPr>
          <w:lang w:val="fr-FR"/>
        </w:rPr>
        <w:t>deep</w:t>
      </w:r>
      <w:proofErr w:type="spellEnd"/>
      <w:r>
        <w:rPr>
          <w:lang w:val="fr-FR"/>
        </w:rPr>
        <w:t xml:space="preserve"> </w:t>
      </w:r>
      <w:proofErr w:type="spellStart"/>
      <w:r>
        <w:rPr>
          <w:lang w:val="fr-FR"/>
        </w:rPr>
        <w:t>learning</w:t>
      </w:r>
      <w:bookmarkEnd w:id="169"/>
      <w:proofErr w:type="spellEnd"/>
    </w:p>
    <w:p w14:paraId="7C0E0DC7" w14:textId="72041391" w:rsidR="00CB3A1A" w:rsidRDefault="00CB3A1A" w:rsidP="00CB3A1A">
      <w:pPr>
        <w:rPr>
          <w:lang w:val="fr-FR"/>
        </w:rPr>
      </w:pPr>
      <w:r>
        <w:rPr>
          <w:lang w:val="fr-FR"/>
        </w:rPr>
        <w:t>Les réseaux de neurones offrent une capacité d’apprentissage avancée, particulièrement adaptée aux données complexes et massives.</w:t>
      </w:r>
    </w:p>
    <w:p w14:paraId="5051E120" w14:textId="683D1A45" w:rsidR="00CB3A1A" w:rsidRDefault="00CB3A1A">
      <w:pPr>
        <w:pStyle w:val="ListParagraph"/>
        <w:numPr>
          <w:ilvl w:val="0"/>
          <w:numId w:val="25"/>
        </w:numPr>
        <w:rPr>
          <w:lang w:val="fr-FR"/>
        </w:rPr>
      </w:pPr>
      <w:r w:rsidRPr="00CB3A1A">
        <w:rPr>
          <w:b/>
          <w:bCs/>
          <w:lang w:val="fr-FR"/>
        </w:rPr>
        <w:t>LSTM (Long Short-</w:t>
      </w:r>
      <w:proofErr w:type="spellStart"/>
      <w:r w:rsidRPr="00CB3A1A">
        <w:rPr>
          <w:b/>
          <w:bCs/>
          <w:lang w:val="fr-FR"/>
        </w:rPr>
        <w:t>Term</w:t>
      </w:r>
      <w:proofErr w:type="spellEnd"/>
      <w:r w:rsidRPr="00CB3A1A">
        <w:rPr>
          <w:b/>
          <w:bCs/>
          <w:lang w:val="fr-FR"/>
        </w:rPr>
        <w:t xml:space="preserve"> Memory</w:t>
      </w:r>
      <w:r w:rsidR="008E315C" w:rsidRPr="00CB3A1A">
        <w:rPr>
          <w:b/>
          <w:bCs/>
          <w:lang w:val="fr-FR"/>
        </w:rPr>
        <w:t>) :</w:t>
      </w:r>
      <w:r w:rsidRPr="00CB3A1A">
        <w:rPr>
          <w:b/>
          <w:bCs/>
          <w:lang w:val="fr-FR"/>
        </w:rPr>
        <w:t xml:space="preserve"> </w:t>
      </w:r>
      <w:r w:rsidRPr="00CB3A1A">
        <w:rPr>
          <w:lang w:val="fr-FR"/>
        </w:rPr>
        <w:t>spécialisé dans l’analyse des sé</w:t>
      </w:r>
      <w:r>
        <w:rPr>
          <w:lang w:val="fr-FR"/>
        </w:rPr>
        <w:t>ries temporelles, il permet de modéliser l’évolution des paramètres de fonctionnement (vibrations, température, pression).</w:t>
      </w:r>
    </w:p>
    <w:p w14:paraId="30214DE2" w14:textId="7ADE86BB" w:rsidR="00CB3A1A" w:rsidRDefault="00CB3A1A">
      <w:pPr>
        <w:pStyle w:val="ListParagraph"/>
        <w:numPr>
          <w:ilvl w:val="0"/>
          <w:numId w:val="25"/>
        </w:numPr>
        <w:rPr>
          <w:lang w:val="fr-FR"/>
        </w:rPr>
      </w:pPr>
      <w:r w:rsidRPr="00010A0E">
        <w:rPr>
          <w:b/>
          <w:bCs/>
          <w:lang w:val="fr-FR"/>
        </w:rPr>
        <w:t>CNN (</w:t>
      </w:r>
      <w:proofErr w:type="spellStart"/>
      <w:r w:rsidRPr="00010A0E">
        <w:rPr>
          <w:b/>
          <w:bCs/>
          <w:lang w:val="fr-FR"/>
        </w:rPr>
        <w:t>Convolutional</w:t>
      </w:r>
      <w:proofErr w:type="spellEnd"/>
      <w:r w:rsidRPr="00010A0E">
        <w:rPr>
          <w:b/>
          <w:bCs/>
          <w:lang w:val="fr-FR"/>
        </w:rPr>
        <w:t xml:space="preserve"> Neural Networks) :</w:t>
      </w:r>
      <w:r w:rsidRPr="00010A0E">
        <w:rPr>
          <w:lang w:val="fr-FR"/>
        </w:rPr>
        <w:t xml:space="preserve"> </w:t>
      </w:r>
      <w:r w:rsidR="00010A0E" w:rsidRPr="00010A0E">
        <w:rPr>
          <w:lang w:val="fr-FR"/>
        </w:rPr>
        <w:t>appliqués à</w:t>
      </w:r>
      <w:r w:rsidR="00010A0E">
        <w:rPr>
          <w:lang w:val="fr-FR"/>
        </w:rPr>
        <w:t xml:space="preserve"> la reconnaissance de motifs, notamment dans les signaux vibratoires ou les images thermographiques.</w:t>
      </w:r>
    </w:p>
    <w:p w14:paraId="644B0215" w14:textId="3D06680E" w:rsidR="006E4206" w:rsidRPr="006E4206" w:rsidDel="00BB7C21" w:rsidRDefault="00010A0E">
      <w:pPr>
        <w:pStyle w:val="ListParagraph"/>
        <w:numPr>
          <w:ilvl w:val="0"/>
          <w:numId w:val="25"/>
        </w:numPr>
        <w:rPr>
          <w:moveFrom w:id="170" w:author="Mwamba Kasongo, Dahouda (Katanga - CD)" w:date="2025-12-02T11:18:00Z" w16du:dateUtc="2025-12-02T09:18:00Z"/>
          <w:lang w:val="fr-FR"/>
        </w:rPr>
      </w:pPr>
      <w:moveFromRangeStart w:id="171" w:author="Mwamba Kasongo, Dahouda (Katanga - CD)" w:date="2025-12-02T11:18:00Z" w:name="move215566732"/>
      <w:moveFrom w:id="172" w:author="Mwamba Kasongo, Dahouda (Katanga - CD)" w:date="2025-12-02T11:18:00Z" w16du:dateUtc="2025-12-02T09:18:00Z">
        <w:r w:rsidRPr="00010A0E" w:rsidDel="00BB7C21">
          <w:rPr>
            <w:b/>
            <w:bCs/>
            <w:lang w:val="fr-FR"/>
          </w:rPr>
          <w:t>XGBoost :</w:t>
        </w:r>
        <w:r w:rsidRPr="00010A0E" w:rsidDel="00BB7C21">
          <w:rPr>
            <w:lang w:val="fr-FR"/>
          </w:rPr>
          <w:t xml:space="preserve"> algorithme de boosting performant, utilize pour de</w:t>
        </w:r>
        <w:r w:rsidDel="00BB7C21">
          <w:rPr>
            <w:lang w:val="fr-FR"/>
          </w:rPr>
          <w:t>s prédictions précises dans des environnements à forte variabilité.</w:t>
        </w:r>
      </w:moveFrom>
    </w:p>
    <w:p w14:paraId="17992C12" w14:textId="563CE070" w:rsidR="006E4206" w:rsidRDefault="006E4206" w:rsidP="006E4206">
      <w:pPr>
        <w:pStyle w:val="Caption"/>
        <w:keepNext/>
      </w:pPr>
      <w:bookmarkStart w:id="173" w:name="_Toc215348954"/>
      <w:moveFromRangeEnd w:id="171"/>
      <w:r>
        <w:t xml:space="preserve">Tableau </w:t>
      </w:r>
      <w:r w:rsidR="001E3B97">
        <w:fldChar w:fldCharType="begin"/>
      </w:r>
      <w:r w:rsidR="001E3B97">
        <w:instrText xml:space="preserve"> STYLEREF 1 \s </w:instrText>
      </w:r>
      <w:r w:rsidR="001E3B97">
        <w:fldChar w:fldCharType="separate"/>
      </w:r>
      <w:r w:rsidR="001E3B97">
        <w:rPr>
          <w:noProof/>
        </w:rPr>
        <w:t>I</w:t>
      </w:r>
      <w:r w:rsidR="001E3B97">
        <w:fldChar w:fldCharType="end"/>
      </w:r>
      <w:r w:rsidR="001E3B97">
        <w:noBreakHyphen/>
      </w:r>
      <w:r w:rsidR="001E3B97">
        <w:fldChar w:fldCharType="begin"/>
      </w:r>
      <w:r w:rsidR="001E3B97">
        <w:instrText xml:space="preserve"> SEQ Tableau \* ARABIC \s 1 </w:instrText>
      </w:r>
      <w:r w:rsidR="001E3B97">
        <w:fldChar w:fldCharType="separate"/>
      </w:r>
      <w:r w:rsidR="001E3B97">
        <w:rPr>
          <w:noProof/>
        </w:rPr>
        <w:t>2</w:t>
      </w:r>
      <w:r w:rsidR="001E3B97">
        <w:fldChar w:fldCharType="end"/>
      </w:r>
      <w:r>
        <w:t xml:space="preserve">: </w:t>
      </w:r>
      <w:proofErr w:type="spellStart"/>
      <w:r>
        <w:t>Algorithmes</w:t>
      </w:r>
      <w:proofErr w:type="spellEnd"/>
      <w:r>
        <w:t xml:space="preserve"> du machine learning</w:t>
      </w:r>
      <w:bookmarkEnd w:id="1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74" w:author="Mwamba Kasongo, Dahouda (Katanga - CD)" w:date="2025-12-02T11:21:00Z" w16du:dateUtc="2025-12-02T09:21: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335"/>
        <w:gridCol w:w="2970"/>
        <w:gridCol w:w="3522"/>
        <w:tblGridChange w:id="175">
          <w:tblGrid>
            <w:gridCol w:w="2335"/>
            <w:gridCol w:w="2970"/>
            <w:gridCol w:w="512"/>
            <w:gridCol w:w="3010"/>
          </w:tblGrid>
        </w:tblGridChange>
      </w:tblGrid>
      <w:tr w:rsidR="00BB7C21" w:rsidRPr="00FA1B47" w14:paraId="45CD08D1" w14:textId="77777777" w:rsidTr="00BB7C21">
        <w:trPr>
          <w:jc w:val="center"/>
          <w:trPrChange w:id="176" w:author="Mwamba Kasongo, Dahouda (Katanga - CD)" w:date="2025-12-02T11:21:00Z" w16du:dateUtc="2025-12-02T09:21:00Z">
            <w:trPr>
              <w:jc w:val="center"/>
            </w:trPr>
          </w:trPrChange>
        </w:trPr>
        <w:tc>
          <w:tcPr>
            <w:tcW w:w="2335" w:type="dxa"/>
            <w:tcPrChange w:id="177" w:author="Mwamba Kasongo, Dahouda (Katanga - CD)" w:date="2025-12-02T11:21:00Z" w16du:dateUtc="2025-12-02T09:21:00Z">
              <w:tcPr>
                <w:tcW w:w="2335" w:type="dxa"/>
              </w:tcPr>
            </w:tcPrChange>
          </w:tcPr>
          <w:p w14:paraId="6A7549E0" w14:textId="77777777" w:rsidR="00771030" w:rsidRPr="00FA1B47" w:rsidRDefault="00771030">
            <w:pPr>
              <w:rPr>
                <w:b/>
                <w:lang w:val="fr-FR"/>
              </w:rPr>
            </w:pPr>
            <w:r w:rsidRPr="00FA1B47">
              <w:rPr>
                <w:b/>
                <w:lang w:val="fr-FR"/>
              </w:rPr>
              <w:t>Algorithme</w:t>
            </w:r>
          </w:p>
        </w:tc>
        <w:tc>
          <w:tcPr>
            <w:tcW w:w="2970" w:type="dxa"/>
            <w:tcPrChange w:id="178" w:author="Mwamba Kasongo, Dahouda (Katanga - CD)" w:date="2025-12-02T11:21:00Z" w16du:dateUtc="2025-12-02T09:21:00Z">
              <w:tcPr>
                <w:tcW w:w="3482" w:type="dxa"/>
                <w:gridSpan w:val="2"/>
              </w:tcPr>
            </w:tcPrChange>
          </w:tcPr>
          <w:p w14:paraId="30A00233" w14:textId="77777777" w:rsidR="00771030" w:rsidRPr="00FA1B47" w:rsidRDefault="00771030">
            <w:pPr>
              <w:rPr>
                <w:b/>
                <w:lang w:val="fr-FR"/>
              </w:rPr>
            </w:pPr>
            <w:r w:rsidRPr="00FA1B47">
              <w:rPr>
                <w:b/>
                <w:lang w:val="fr-FR"/>
              </w:rPr>
              <w:t>Type</w:t>
            </w:r>
          </w:p>
        </w:tc>
        <w:tc>
          <w:tcPr>
            <w:tcW w:w="3522" w:type="dxa"/>
            <w:tcPrChange w:id="179" w:author="Mwamba Kasongo, Dahouda (Katanga - CD)" w:date="2025-12-02T11:21:00Z" w16du:dateUtc="2025-12-02T09:21:00Z">
              <w:tcPr>
                <w:tcW w:w="3010" w:type="dxa"/>
              </w:tcPr>
            </w:tcPrChange>
          </w:tcPr>
          <w:p w14:paraId="0581209E" w14:textId="77777777" w:rsidR="00771030" w:rsidRPr="00FA1B47" w:rsidRDefault="00771030">
            <w:pPr>
              <w:rPr>
                <w:b/>
                <w:lang w:val="fr-FR"/>
              </w:rPr>
            </w:pPr>
            <w:r w:rsidRPr="00FA1B47">
              <w:rPr>
                <w:b/>
                <w:lang w:val="fr-FR"/>
              </w:rPr>
              <w:t>Application typique</w:t>
            </w:r>
          </w:p>
        </w:tc>
      </w:tr>
      <w:tr w:rsidR="00BB7C21" w:rsidRPr="00FA1B47" w14:paraId="62A552AF" w14:textId="77777777" w:rsidTr="00BB7C21">
        <w:trPr>
          <w:jc w:val="center"/>
          <w:trPrChange w:id="180" w:author="Mwamba Kasongo, Dahouda (Katanga - CD)" w:date="2025-12-02T11:21:00Z" w16du:dateUtc="2025-12-02T09:21:00Z">
            <w:trPr>
              <w:jc w:val="center"/>
            </w:trPr>
          </w:trPrChange>
        </w:trPr>
        <w:tc>
          <w:tcPr>
            <w:tcW w:w="2335" w:type="dxa"/>
            <w:tcPrChange w:id="181" w:author="Mwamba Kasongo, Dahouda (Katanga - CD)" w:date="2025-12-02T11:21:00Z" w16du:dateUtc="2025-12-02T09:21:00Z">
              <w:tcPr>
                <w:tcW w:w="2335" w:type="dxa"/>
              </w:tcPr>
            </w:tcPrChange>
          </w:tcPr>
          <w:p w14:paraId="65D81556" w14:textId="77777777" w:rsidR="00771030" w:rsidRPr="00FA1B47" w:rsidRDefault="00771030" w:rsidP="00BB7C21">
            <w:pPr>
              <w:jc w:val="left"/>
              <w:rPr>
                <w:lang w:val="fr-FR"/>
              </w:rPr>
              <w:pPrChange w:id="182" w:author="Mwamba Kasongo, Dahouda (Katanga - CD)" w:date="2025-12-02T11:20:00Z" w16du:dateUtc="2025-12-02T09:20:00Z">
                <w:pPr/>
              </w:pPrChange>
            </w:pPr>
            <w:proofErr w:type="spellStart"/>
            <w:r w:rsidRPr="00FA1B47">
              <w:rPr>
                <w:lang w:val="fr-FR"/>
              </w:rPr>
              <w:t>Random</w:t>
            </w:r>
            <w:proofErr w:type="spellEnd"/>
            <w:r w:rsidRPr="00FA1B47">
              <w:rPr>
                <w:lang w:val="fr-FR"/>
              </w:rPr>
              <w:t xml:space="preserve"> </w:t>
            </w:r>
            <w:proofErr w:type="spellStart"/>
            <w:r w:rsidRPr="00FA1B47">
              <w:rPr>
                <w:lang w:val="fr-FR"/>
              </w:rPr>
              <w:t>forest</w:t>
            </w:r>
            <w:proofErr w:type="spellEnd"/>
          </w:p>
        </w:tc>
        <w:tc>
          <w:tcPr>
            <w:tcW w:w="2970" w:type="dxa"/>
            <w:tcPrChange w:id="183" w:author="Mwamba Kasongo, Dahouda (Katanga - CD)" w:date="2025-12-02T11:21:00Z" w16du:dateUtc="2025-12-02T09:21:00Z">
              <w:tcPr>
                <w:tcW w:w="3482" w:type="dxa"/>
                <w:gridSpan w:val="2"/>
              </w:tcPr>
            </w:tcPrChange>
          </w:tcPr>
          <w:p w14:paraId="2DB77529" w14:textId="77777777" w:rsidR="00771030" w:rsidRPr="00FA1B47" w:rsidRDefault="00771030">
            <w:pPr>
              <w:rPr>
                <w:lang w:val="fr-FR"/>
              </w:rPr>
            </w:pPr>
            <w:r w:rsidRPr="00FA1B47">
              <w:rPr>
                <w:lang w:val="fr-FR"/>
              </w:rPr>
              <w:t>Supervisé</w:t>
            </w:r>
          </w:p>
        </w:tc>
        <w:tc>
          <w:tcPr>
            <w:tcW w:w="3522" w:type="dxa"/>
            <w:tcPrChange w:id="184" w:author="Mwamba Kasongo, Dahouda (Katanga - CD)" w:date="2025-12-02T11:21:00Z" w16du:dateUtc="2025-12-02T09:21:00Z">
              <w:tcPr>
                <w:tcW w:w="3010" w:type="dxa"/>
              </w:tcPr>
            </w:tcPrChange>
          </w:tcPr>
          <w:p w14:paraId="72167577" w14:textId="77777777" w:rsidR="00771030" w:rsidRPr="00FA1B47" w:rsidRDefault="00771030">
            <w:pPr>
              <w:rPr>
                <w:lang w:val="fr-FR"/>
              </w:rPr>
            </w:pPr>
            <w:r w:rsidRPr="00FA1B47">
              <w:rPr>
                <w:lang w:val="fr-FR"/>
              </w:rPr>
              <w:t>Classification de défaillance</w:t>
            </w:r>
          </w:p>
        </w:tc>
      </w:tr>
      <w:tr w:rsidR="00BB7C21" w:rsidRPr="00FA1B47" w14:paraId="5458C825" w14:textId="77777777" w:rsidTr="00BB7C21">
        <w:trPr>
          <w:jc w:val="center"/>
          <w:trPrChange w:id="185" w:author="Mwamba Kasongo, Dahouda (Katanga - CD)" w:date="2025-12-02T11:21:00Z" w16du:dateUtc="2025-12-02T09:21:00Z">
            <w:trPr>
              <w:jc w:val="center"/>
            </w:trPr>
          </w:trPrChange>
        </w:trPr>
        <w:tc>
          <w:tcPr>
            <w:tcW w:w="2335" w:type="dxa"/>
            <w:tcPrChange w:id="186" w:author="Mwamba Kasongo, Dahouda (Katanga - CD)" w:date="2025-12-02T11:21:00Z" w16du:dateUtc="2025-12-02T09:21:00Z">
              <w:tcPr>
                <w:tcW w:w="2335" w:type="dxa"/>
              </w:tcPr>
            </w:tcPrChange>
          </w:tcPr>
          <w:p w14:paraId="7B61F889" w14:textId="77777777" w:rsidR="00771030" w:rsidRPr="00FA1B47" w:rsidRDefault="00771030" w:rsidP="00BB7C21">
            <w:pPr>
              <w:jc w:val="left"/>
              <w:rPr>
                <w:lang w:val="fr-FR"/>
              </w:rPr>
              <w:pPrChange w:id="187" w:author="Mwamba Kasongo, Dahouda (Katanga - CD)" w:date="2025-12-02T11:20:00Z" w16du:dateUtc="2025-12-02T09:20:00Z">
                <w:pPr/>
              </w:pPrChange>
            </w:pPr>
            <w:r w:rsidRPr="00FA1B47">
              <w:rPr>
                <w:lang w:val="fr-FR"/>
              </w:rPr>
              <w:t>SVM</w:t>
            </w:r>
          </w:p>
        </w:tc>
        <w:tc>
          <w:tcPr>
            <w:tcW w:w="2970" w:type="dxa"/>
            <w:tcPrChange w:id="188" w:author="Mwamba Kasongo, Dahouda (Katanga - CD)" w:date="2025-12-02T11:21:00Z" w16du:dateUtc="2025-12-02T09:21:00Z">
              <w:tcPr>
                <w:tcW w:w="3482" w:type="dxa"/>
                <w:gridSpan w:val="2"/>
              </w:tcPr>
            </w:tcPrChange>
          </w:tcPr>
          <w:p w14:paraId="78888E5C" w14:textId="77777777" w:rsidR="00771030" w:rsidRPr="00FA1B47" w:rsidRDefault="00771030">
            <w:pPr>
              <w:rPr>
                <w:lang w:val="fr-FR"/>
              </w:rPr>
            </w:pPr>
            <w:r w:rsidRPr="00FA1B47">
              <w:rPr>
                <w:lang w:val="fr-FR"/>
              </w:rPr>
              <w:t>Supervisé</w:t>
            </w:r>
          </w:p>
        </w:tc>
        <w:tc>
          <w:tcPr>
            <w:tcW w:w="3522" w:type="dxa"/>
            <w:tcPrChange w:id="189" w:author="Mwamba Kasongo, Dahouda (Katanga - CD)" w:date="2025-12-02T11:21:00Z" w16du:dateUtc="2025-12-02T09:21:00Z">
              <w:tcPr>
                <w:tcW w:w="3010" w:type="dxa"/>
              </w:tcPr>
            </w:tcPrChange>
          </w:tcPr>
          <w:p w14:paraId="29CA6386" w14:textId="77777777" w:rsidR="00771030" w:rsidRPr="00FA1B47" w:rsidRDefault="00771030">
            <w:pPr>
              <w:rPr>
                <w:lang w:val="fr-FR"/>
              </w:rPr>
            </w:pPr>
            <w:r w:rsidRPr="00FA1B47">
              <w:rPr>
                <w:lang w:val="fr-FR"/>
              </w:rPr>
              <w:t>Détection d’anomalies</w:t>
            </w:r>
          </w:p>
        </w:tc>
      </w:tr>
      <w:tr w:rsidR="00BB7C21" w:rsidRPr="00FA1B47" w14:paraId="06194A82" w14:textId="77777777" w:rsidTr="00BB7C21">
        <w:trPr>
          <w:jc w:val="center"/>
          <w:trPrChange w:id="190" w:author="Mwamba Kasongo, Dahouda (Katanga - CD)" w:date="2025-12-02T11:21:00Z" w16du:dateUtc="2025-12-02T09:21:00Z">
            <w:trPr>
              <w:jc w:val="center"/>
            </w:trPr>
          </w:trPrChange>
        </w:trPr>
        <w:tc>
          <w:tcPr>
            <w:tcW w:w="2335" w:type="dxa"/>
            <w:tcPrChange w:id="191" w:author="Mwamba Kasongo, Dahouda (Katanga - CD)" w:date="2025-12-02T11:21:00Z" w16du:dateUtc="2025-12-02T09:21:00Z">
              <w:tcPr>
                <w:tcW w:w="2335" w:type="dxa"/>
              </w:tcPr>
            </w:tcPrChange>
          </w:tcPr>
          <w:p w14:paraId="6D0323AE" w14:textId="77777777" w:rsidR="00771030" w:rsidRPr="00FA1B47" w:rsidRDefault="00771030" w:rsidP="00BB7C21">
            <w:pPr>
              <w:jc w:val="left"/>
              <w:rPr>
                <w:lang w:val="fr-FR"/>
              </w:rPr>
              <w:pPrChange w:id="192" w:author="Mwamba Kasongo, Dahouda (Katanga - CD)" w:date="2025-12-02T11:20:00Z" w16du:dateUtc="2025-12-02T09:20:00Z">
                <w:pPr/>
              </w:pPrChange>
            </w:pPr>
            <w:r w:rsidRPr="00FA1B47">
              <w:rPr>
                <w:lang w:val="fr-FR"/>
              </w:rPr>
              <w:t>K-</w:t>
            </w:r>
            <w:proofErr w:type="spellStart"/>
            <w:r w:rsidRPr="00FA1B47">
              <w:rPr>
                <w:lang w:val="fr-FR"/>
              </w:rPr>
              <w:t>means</w:t>
            </w:r>
            <w:proofErr w:type="spellEnd"/>
          </w:p>
        </w:tc>
        <w:tc>
          <w:tcPr>
            <w:tcW w:w="2970" w:type="dxa"/>
            <w:tcPrChange w:id="193" w:author="Mwamba Kasongo, Dahouda (Katanga - CD)" w:date="2025-12-02T11:21:00Z" w16du:dateUtc="2025-12-02T09:21:00Z">
              <w:tcPr>
                <w:tcW w:w="3482" w:type="dxa"/>
                <w:gridSpan w:val="2"/>
              </w:tcPr>
            </w:tcPrChange>
          </w:tcPr>
          <w:p w14:paraId="2C7CCE29" w14:textId="77777777" w:rsidR="00771030" w:rsidRPr="00FA1B47" w:rsidRDefault="00771030">
            <w:pPr>
              <w:rPr>
                <w:lang w:val="fr-FR"/>
              </w:rPr>
            </w:pPr>
            <w:r w:rsidRPr="00FA1B47">
              <w:rPr>
                <w:lang w:val="fr-FR"/>
              </w:rPr>
              <w:t>Non supervisé</w:t>
            </w:r>
          </w:p>
        </w:tc>
        <w:tc>
          <w:tcPr>
            <w:tcW w:w="3522" w:type="dxa"/>
            <w:tcPrChange w:id="194" w:author="Mwamba Kasongo, Dahouda (Katanga - CD)" w:date="2025-12-02T11:21:00Z" w16du:dateUtc="2025-12-02T09:21:00Z">
              <w:tcPr>
                <w:tcW w:w="3010" w:type="dxa"/>
              </w:tcPr>
            </w:tcPrChange>
          </w:tcPr>
          <w:p w14:paraId="4AFDCFCA" w14:textId="77777777" w:rsidR="00771030" w:rsidRPr="00FA1B47" w:rsidRDefault="00771030">
            <w:pPr>
              <w:rPr>
                <w:lang w:val="fr-FR"/>
              </w:rPr>
            </w:pPr>
            <w:r w:rsidRPr="00FA1B47">
              <w:rPr>
                <w:lang w:val="fr-FR"/>
              </w:rPr>
              <w:t>Regroupement des comportements</w:t>
            </w:r>
          </w:p>
        </w:tc>
      </w:tr>
      <w:tr w:rsidR="00BB7C21" w:rsidRPr="00FA1B47" w14:paraId="5BFEB73A" w14:textId="77777777" w:rsidTr="00BB7C21">
        <w:trPr>
          <w:jc w:val="center"/>
          <w:trPrChange w:id="195" w:author="Mwamba Kasongo, Dahouda (Katanga - CD)" w:date="2025-12-02T11:21:00Z" w16du:dateUtc="2025-12-02T09:21:00Z">
            <w:trPr>
              <w:jc w:val="center"/>
            </w:trPr>
          </w:trPrChange>
        </w:trPr>
        <w:tc>
          <w:tcPr>
            <w:tcW w:w="2335" w:type="dxa"/>
            <w:tcPrChange w:id="196" w:author="Mwamba Kasongo, Dahouda (Katanga - CD)" w:date="2025-12-02T11:21:00Z" w16du:dateUtc="2025-12-02T09:21:00Z">
              <w:tcPr>
                <w:tcW w:w="2335" w:type="dxa"/>
              </w:tcPr>
            </w:tcPrChange>
          </w:tcPr>
          <w:p w14:paraId="134C13B4" w14:textId="77777777" w:rsidR="00771030" w:rsidRPr="00FA1B47" w:rsidRDefault="00771030" w:rsidP="00BB7C21">
            <w:pPr>
              <w:jc w:val="left"/>
              <w:rPr>
                <w:lang w:val="fr-FR"/>
              </w:rPr>
              <w:pPrChange w:id="197" w:author="Mwamba Kasongo, Dahouda (Katanga - CD)" w:date="2025-12-02T11:20:00Z" w16du:dateUtc="2025-12-02T09:20:00Z">
                <w:pPr/>
              </w:pPrChange>
            </w:pPr>
            <w:r w:rsidRPr="00FA1B47">
              <w:rPr>
                <w:lang w:val="fr-FR"/>
              </w:rPr>
              <w:t>LSTM</w:t>
            </w:r>
          </w:p>
        </w:tc>
        <w:tc>
          <w:tcPr>
            <w:tcW w:w="2970" w:type="dxa"/>
            <w:tcPrChange w:id="198" w:author="Mwamba Kasongo, Dahouda (Katanga - CD)" w:date="2025-12-02T11:21:00Z" w16du:dateUtc="2025-12-02T09:21:00Z">
              <w:tcPr>
                <w:tcW w:w="3482" w:type="dxa"/>
                <w:gridSpan w:val="2"/>
              </w:tcPr>
            </w:tcPrChange>
          </w:tcPr>
          <w:p w14:paraId="689C95E3" w14:textId="77777777" w:rsidR="00771030" w:rsidRPr="00FA1B47" w:rsidRDefault="00771030">
            <w:pPr>
              <w:rPr>
                <w:lang w:val="fr-FR"/>
              </w:rPr>
            </w:pPr>
            <w:r w:rsidRPr="00FA1B47">
              <w:rPr>
                <w:lang w:val="fr-FR"/>
              </w:rPr>
              <w:t xml:space="preserve">Réseaux de neurones </w:t>
            </w:r>
          </w:p>
        </w:tc>
        <w:tc>
          <w:tcPr>
            <w:tcW w:w="3522" w:type="dxa"/>
            <w:tcPrChange w:id="199" w:author="Mwamba Kasongo, Dahouda (Katanga - CD)" w:date="2025-12-02T11:21:00Z" w16du:dateUtc="2025-12-02T09:21:00Z">
              <w:tcPr>
                <w:tcW w:w="3010" w:type="dxa"/>
              </w:tcPr>
            </w:tcPrChange>
          </w:tcPr>
          <w:p w14:paraId="5A2F19D4" w14:textId="77777777" w:rsidR="00771030" w:rsidRPr="00FA1B47" w:rsidRDefault="00771030">
            <w:pPr>
              <w:rPr>
                <w:lang w:val="fr-FR"/>
              </w:rPr>
            </w:pPr>
            <w:r w:rsidRPr="00FA1B47">
              <w:rPr>
                <w:lang w:val="fr-FR"/>
              </w:rPr>
              <w:t>Séries temporelles</w:t>
            </w:r>
          </w:p>
        </w:tc>
      </w:tr>
      <w:tr w:rsidR="00BB7C21" w:rsidRPr="00FA1B47" w14:paraId="50C81D2B" w14:textId="77777777" w:rsidTr="00BB7C21">
        <w:trPr>
          <w:jc w:val="center"/>
          <w:trPrChange w:id="200" w:author="Mwamba Kasongo, Dahouda (Katanga - CD)" w:date="2025-12-02T11:21:00Z" w16du:dateUtc="2025-12-02T09:21:00Z">
            <w:trPr>
              <w:jc w:val="center"/>
            </w:trPr>
          </w:trPrChange>
        </w:trPr>
        <w:tc>
          <w:tcPr>
            <w:tcW w:w="2335" w:type="dxa"/>
            <w:tcPrChange w:id="201" w:author="Mwamba Kasongo, Dahouda (Katanga - CD)" w:date="2025-12-02T11:21:00Z" w16du:dateUtc="2025-12-02T09:21:00Z">
              <w:tcPr>
                <w:tcW w:w="2335" w:type="dxa"/>
              </w:tcPr>
            </w:tcPrChange>
          </w:tcPr>
          <w:p w14:paraId="55C80469" w14:textId="77777777" w:rsidR="00771030" w:rsidRPr="00FA1B47" w:rsidRDefault="00771030" w:rsidP="00BB7C21">
            <w:pPr>
              <w:jc w:val="left"/>
              <w:rPr>
                <w:lang w:val="fr-FR"/>
              </w:rPr>
              <w:pPrChange w:id="202" w:author="Mwamba Kasongo, Dahouda (Katanga - CD)" w:date="2025-12-02T11:20:00Z" w16du:dateUtc="2025-12-02T09:20:00Z">
                <w:pPr/>
              </w:pPrChange>
            </w:pPr>
            <w:r w:rsidRPr="00FA1B47">
              <w:rPr>
                <w:lang w:val="fr-FR"/>
              </w:rPr>
              <w:t>CNN</w:t>
            </w:r>
          </w:p>
        </w:tc>
        <w:tc>
          <w:tcPr>
            <w:tcW w:w="2970" w:type="dxa"/>
            <w:tcPrChange w:id="203" w:author="Mwamba Kasongo, Dahouda (Katanga - CD)" w:date="2025-12-02T11:21:00Z" w16du:dateUtc="2025-12-02T09:21:00Z">
              <w:tcPr>
                <w:tcW w:w="3482" w:type="dxa"/>
                <w:gridSpan w:val="2"/>
              </w:tcPr>
            </w:tcPrChange>
          </w:tcPr>
          <w:p w14:paraId="755E0FE6" w14:textId="77777777" w:rsidR="00771030" w:rsidRPr="00FA1B47" w:rsidRDefault="00771030" w:rsidP="00BB7C21">
            <w:pPr>
              <w:jc w:val="left"/>
              <w:rPr>
                <w:lang w:val="fr-FR"/>
              </w:rPr>
              <w:pPrChange w:id="204" w:author="Mwamba Kasongo, Dahouda (Katanga - CD)" w:date="2025-12-02T11:20:00Z" w16du:dateUtc="2025-12-02T09:20:00Z">
                <w:pPr/>
              </w:pPrChange>
            </w:pPr>
            <w:r w:rsidRPr="00FA1B47">
              <w:rPr>
                <w:lang w:val="fr-FR"/>
              </w:rPr>
              <w:t xml:space="preserve">Réseaux de neurones </w:t>
            </w:r>
          </w:p>
        </w:tc>
        <w:tc>
          <w:tcPr>
            <w:tcW w:w="3522" w:type="dxa"/>
            <w:tcPrChange w:id="205" w:author="Mwamba Kasongo, Dahouda (Katanga - CD)" w:date="2025-12-02T11:21:00Z" w16du:dateUtc="2025-12-02T09:21:00Z">
              <w:tcPr>
                <w:tcW w:w="3010" w:type="dxa"/>
              </w:tcPr>
            </w:tcPrChange>
          </w:tcPr>
          <w:p w14:paraId="3494F001" w14:textId="77777777" w:rsidR="00771030" w:rsidRPr="00FA1B47" w:rsidRDefault="00771030">
            <w:pPr>
              <w:rPr>
                <w:lang w:val="fr-FR"/>
              </w:rPr>
            </w:pPr>
            <w:r w:rsidRPr="00FA1B47">
              <w:rPr>
                <w:lang w:val="fr-FR"/>
              </w:rPr>
              <w:t>Reconnaissance de motifs</w:t>
            </w:r>
          </w:p>
        </w:tc>
      </w:tr>
      <w:tr w:rsidR="00BB7C21" w:rsidRPr="00FA1B47" w14:paraId="0C12E56E" w14:textId="77777777" w:rsidTr="00BB7C21">
        <w:trPr>
          <w:jc w:val="center"/>
          <w:trPrChange w:id="206" w:author="Mwamba Kasongo, Dahouda (Katanga - CD)" w:date="2025-12-02T11:21:00Z" w16du:dateUtc="2025-12-02T09:21:00Z">
            <w:trPr>
              <w:jc w:val="center"/>
            </w:trPr>
          </w:trPrChange>
        </w:trPr>
        <w:tc>
          <w:tcPr>
            <w:tcW w:w="2335" w:type="dxa"/>
            <w:tcPrChange w:id="207" w:author="Mwamba Kasongo, Dahouda (Katanga - CD)" w:date="2025-12-02T11:21:00Z" w16du:dateUtc="2025-12-02T09:21:00Z">
              <w:tcPr>
                <w:tcW w:w="2335" w:type="dxa"/>
              </w:tcPr>
            </w:tcPrChange>
          </w:tcPr>
          <w:p w14:paraId="2813ED6A" w14:textId="77777777" w:rsidR="00771030" w:rsidRPr="00FA1B47" w:rsidRDefault="00771030" w:rsidP="00BB7C21">
            <w:pPr>
              <w:jc w:val="left"/>
              <w:rPr>
                <w:lang w:val="fr-FR"/>
              </w:rPr>
              <w:pPrChange w:id="208" w:author="Mwamba Kasongo, Dahouda (Katanga - CD)" w:date="2025-12-02T11:20:00Z" w16du:dateUtc="2025-12-02T09:20:00Z">
                <w:pPr/>
              </w:pPrChange>
            </w:pPr>
            <w:proofErr w:type="spellStart"/>
            <w:r w:rsidRPr="00FA1B47">
              <w:rPr>
                <w:lang w:val="fr-FR"/>
              </w:rPr>
              <w:t>XGBoost</w:t>
            </w:r>
            <w:proofErr w:type="spellEnd"/>
          </w:p>
        </w:tc>
        <w:tc>
          <w:tcPr>
            <w:tcW w:w="2970" w:type="dxa"/>
            <w:tcPrChange w:id="209" w:author="Mwamba Kasongo, Dahouda (Katanga - CD)" w:date="2025-12-02T11:21:00Z" w16du:dateUtc="2025-12-02T09:21:00Z">
              <w:tcPr>
                <w:tcW w:w="3482" w:type="dxa"/>
                <w:gridSpan w:val="2"/>
              </w:tcPr>
            </w:tcPrChange>
          </w:tcPr>
          <w:p w14:paraId="1F87B97A" w14:textId="7327B6AF" w:rsidR="00771030" w:rsidRPr="00FA1B47" w:rsidRDefault="00BB7C21">
            <w:pPr>
              <w:rPr>
                <w:lang w:val="fr-FR"/>
              </w:rPr>
            </w:pPr>
            <w:ins w:id="210" w:author="Mwamba Kasongo, Dahouda (Katanga - CD)" w:date="2025-12-02T11:20:00Z" w16du:dateUtc="2025-12-02T09:20:00Z">
              <w:r w:rsidRPr="00FA1B47">
                <w:rPr>
                  <w:lang w:val="fr-FR"/>
                </w:rPr>
                <w:t>Supervisé</w:t>
              </w:r>
              <w:r w:rsidRPr="00FA1B47" w:rsidDel="00BB7C21">
                <w:rPr>
                  <w:lang w:val="fr-FR"/>
                </w:rPr>
                <w:t xml:space="preserve"> </w:t>
              </w:r>
            </w:ins>
            <w:del w:id="211" w:author="Mwamba Kasongo, Dahouda (Katanga - CD)" w:date="2025-12-02T11:20:00Z" w16du:dateUtc="2025-12-02T09:20:00Z">
              <w:r w:rsidR="00771030" w:rsidRPr="00FA1B47" w:rsidDel="00BB7C21">
                <w:rPr>
                  <w:lang w:val="fr-FR"/>
                </w:rPr>
                <w:delText>Boosting</w:delText>
              </w:r>
            </w:del>
          </w:p>
        </w:tc>
        <w:tc>
          <w:tcPr>
            <w:tcW w:w="3522" w:type="dxa"/>
            <w:tcPrChange w:id="212" w:author="Mwamba Kasongo, Dahouda (Katanga - CD)" w:date="2025-12-02T11:21:00Z" w16du:dateUtc="2025-12-02T09:21:00Z">
              <w:tcPr>
                <w:tcW w:w="3010" w:type="dxa"/>
              </w:tcPr>
            </w:tcPrChange>
          </w:tcPr>
          <w:p w14:paraId="34E3391D" w14:textId="77777777" w:rsidR="00771030" w:rsidRPr="00FA1B47" w:rsidRDefault="00771030">
            <w:pPr>
              <w:rPr>
                <w:lang w:val="fr-FR"/>
              </w:rPr>
            </w:pPr>
            <w:r w:rsidRPr="00FA1B47">
              <w:rPr>
                <w:lang w:val="fr-FR"/>
              </w:rPr>
              <w:t>Prédiction précise</w:t>
            </w:r>
          </w:p>
        </w:tc>
      </w:tr>
      <w:tr w:rsidR="00BB7C21" w:rsidRPr="00FA1B47" w14:paraId="0684F47C" w14:textId="77777777" w:rsidTr="00BB7C21">
        <w:trPr>
          <w:jc w:val="center"/>
          <w:trPrChange w:id="213" w:author="Mwamba Kasongo, Dahouda (Katanga - CD)" w:date="2025-12-02T11:21:00Z" w16du:dateUtc="2025-12-02T09:21:00Z">
            <w:trPr>
              <w:jc w:val="center"/>
            </w:trPr>
          </w:trPrChange>
        </w:trPr>
        <w:tc>
          <w:tcPr>
            <w:tcW w:w="2335" w:type="dxa"/>
            <w:tcPrChange w:id="214" w:author="Mwamba Kasongo, Dahouda (Katanga - CD)" w:date="2025-12-02T11:21:00Z" w16du:dateUtc="2025-12-02T09:21:00Z">
              <w:tcPr>
                <w:tcW w:w="2335" w:type="dxa"/>
              </w:tcPr>
            </w:tcPrChange>
          </w:tcPr>
          <w:p w14:paraId="4BF862E9" w14:textId="77777777" w:rsidR="00771030" w:rsidRPr="00FA1B47" w:rsidRDefault="00771030" w:rsidP="00BB7C21">
            <w:pPr>
              <w:jc w:val="left"/>
              <w:rPr>
                <w:lang w:val="fr-FR"/>
              </w:rPr>
              <w:pPrChange w:id="215" w:author="Mwamba Kasongo, Dahouda (Katanga - CD)" w:date="2025-12-02T11:20:00Z" w16du:dateUtc="2025-12-02T09:20:00Z">
                <w:pPr/>
              </w:pPrChange>
            </w:pPr>
            <w:r w:rsidRPr="00FA1B47">
              <w:rPr>
                <w:lang w:val="fr-FR"/>
              </w:rPr>
              <w:t>Régression logistique</w:t>
            </w:r>
          </w:p>
        </w:tc>
        <w:tc>
          <w:tcPr>
            <w:tcW w:w="2970" w:type="dxa"/>
            <w:tcPrChange w:id="216" w:author="Mwamba Kasongo, Dahouda (Katanga - CD)" w:date="2025-12-02T11:21:00Z" w16du:dateUtc="2025-12-02T09:21:00Z">
              <w:tcPr>
                <w:tcW w:w="3482" w:type="dxa"/>
                <w:gridSpan w:val="2"/>
              </w:tcPr>
            </w:tcPrChange>
          </w:tcPr>
          <w:p w14:paraId="12F75618" w14:textId="77777777" w:rsidR="00771030" w:rsidRPr="00FA1B47" w:rsidRDefault="00771030">
            <w:pPr>
              <w:rPr>
                <w:lang w:val="fr-FR"/>
              </w:rPr>
            </w:pPr>
            <w:r w:rsidRPr="00FA1B47">
              <w:rPr>
                <w:lang w:val="fr-FR"/>
              </w:rPr>
              <w:t>Supervisé</w:t>
            </w:r>
          </w:p>
        </w:tc>
        <w:tc>
          <w:tcPr>
            <w:tcW w:w="3522" w:type="dxa"/>
            <w:tcPrChange w:id="217" w:author="Mwamba Kasongo, Dahouda (Katanga - CD)" w:date="2025-12-02T11:21:00Z" w16du:dateUtc="2025-12-02T09:21:00Z">
              <w:tcPr>
                <w:tcW w:w="3010" w:type="dxa"/>
              </w:tcPr>
            </w:tcPrChange>
          </w:tcPr>
          <w:p w14:paraId="35AE9B34" w14:textId="77777777" w:rsidR="00771030" w:rsidRPr="00FA1B47" w:rsidRDefault="00771030">
            <w:pPr>
              <w:rPr>
                <w:lang w:val="fr-FR"/>
              </w:rPr>
            </w:pPr>
            <w:r w:rsidRPr="00FA1B47">
              <w:rPr>
                <w:lang w:val="fr-FR"/>
              </w:rPr>
              <w:t>Probabilité de défaillance</w:t>
            </w:r>
          </w:p>
        </w:tc>
      </w:tr>
      <w:tr w:rsidR="00BB7C21" w:rsidRPr="00FA1B47" w14:paraId="1017F10F" w14:textId="77777777" w:rsidTr="00BB7C21">
        <w:trPr>
          <w:jc w:val="center"/>
          <w:trPrChange w:id="218" w:author="Mwamba Kasongo, Dahouda (Katanga - CD)" w:date="2025-12-02T11:21:00Z" w16du:dateUtc="2025-12-02T09:21:00Z">
            <w:trPr>
              <w:jc w:val="center"/>
            </w:trPr>
          </w:trPrChange>
        </w:trPr>
        <w:tc>
          <w:tcPr>
            <w:tcW w:w="2335" w:type="dxa"/>
            <w:tcPrChange w:id="219" w:author="Mwamba Kasongo, Dahouda (Katanga - CD)" w:date="2025-12-02T11:21:00Z" w16du:dateUtc="2025-12-02T09:21:00Z">
              <w:tcPr>
                <w:tcW w:w="2335" w:type="dxa"/>
              </w:tcPr>
            </w:tcPrChange>
          </w:tcPr>
          <w:p w14:paraId="35A3DD50" w14:textId="77777777" w:rsidR="00771030" w:rsidRPr="00FA1B47" w:rsidRDefault="00771030" w:rsidP="00BB7C21">
            <w:pPr>
              <w:jc w:val="left"/>
              <w:rPr>
                <w:lang w:val="fr-FR"/>
              </w:rPr>
              <w:pPrChange w:id="220" w:author="Mwamba Kasongo, Dahouda (Katanga - CD)" w:date="2025-12-02T11:20:00Z" w16du:dateUtc="2025-12-02T09:20:00Z">
                <w:pPr/>
              </w:pPrChange>
            </w:pPr>
            <w:r w:rsidRPr="00FA1B47">
              <w:rPr>
                <w:lang w:val="fr-FR"/>
              </w:rPr>
              <w:t xml:space="preserve">Gradient </w:t>
            </w:r>
            <w:proofErr w:type="spellStart"/>
            <w:r w:rsidRPr="00FA1B47">
              <w:rPr>
                <w:lang w:val="fr-FR"/>
              </w:rPr>
              <w:t>boosting</w:t>
            </w:r>
            <w:proofErr w:type="spellEnd"/>
          </w:p>
        </w:tc>
        <w:tc>
          <w:tcPr>
            <w:tcW w:w="2970" w:type="dxa"/>
            <w:tcPrChange w:id="221" w:author="Mwamba Kasongo, Dahouda (Katanga - CD)" w:date="2025-12-02T11:21:00Z" w16du:dateUtc="2025-12-02T09:21:00Z">
              <w:tcPr>
                <w:tcW w:w="3482" w:type="dxa"/>
                <w:gridSpan w:val="2"/>
              </w:tcPr>
            </w:tcPrChange>
          </w:tcPr>
          <w:p w14:paraId="6A6E1C9A" w14:textId="40705462" w:rsidR="00771030" w:rsidRPr="00FA1B47" w:rsidRDefault="00BB7C21">
            <w:pPr>
              <w:rPr>
                <w:lang w:val="fr-FR"/>
              </w:rPr>
            </w:pPr>
            <w:ins w:id="222" w:author="Mwamba Kasongo, Dahouda (Katanga - CD)" w:date="2025-12-02T11:20:00Z" w16du:dateUtc="2025-12-02T09:20:00Z">
              <w:r w:rsidRPr="00FA1B47">
                <w:rPr>
                  <w:lang w:val="fr-FR"/>
                </w:rPr>
                <w:t>Supervisé</w:t>
              </w:r>
              <w:r w:rsidRPr="00FA1B47" w:rsidDel="00BB7C21">
                <w:rPr>
                  <w:lang w:val="fr-FR"/>
                </w:rPr>
                <w:t xml:space="preserve"> </w:t>
              </w:r>
            </w:ins>
            <w:del w:id="223" w:author="Mwamba Kasongo, Dahouda (Katanga - CD)" w:date="2025-12-02T11:20:00Z" w16du:dateUtc="2025-12-02T09:20:00Z">
              <w:r w:rsidR="00771030" w:rsidRPr="00FA1B47" w:rsidDel="00BB7C21">
                <w:rPr>
                  <w:lang w:val="fr-FR"/>
                </w:rPr>
                <w:delText>Ensemble</w:delText>
              </w:r>
            </w:del>
          </w:p>
        </w:tc>
        <w:tc>
          <w:tcPr>
            <w:tcW w:w="3522" w:type="dxa"/>
            <w:tcPrChange w:id="224" w:author="Mwamba Kasongo, Dahouda (Katanga - CD)" w:date="2025-12-02T11:21:00Z" w16du:dateUtc="2025-12-02T09:21:00Z">
              <w:tcPr>
                <w:tcW w:w="3010" w:type="dxa"/>
              </w:tcPr>
            </w:tcPrChange>
          </w:tcPr>
          <w:p w14:paraId="1D4C3848" w14:textId="77777777" w:rsidR="00771030" w:rsidRPr="00FA1B47" w:rsidRDefault="00771030">
            <w:pPr>
              <w:rPr>
                <w:lang w:val="fr-FR"/>
              </w:rPr>
            </w:pPr>
            <w:r w:rsidRPr="00FA1B47">
              <w:rPr>
                <w:lang w:val="fr-FR"/>
              </w:rPr>
              <w:t xml:space="preserve">Optimisation des prédictions </w:t>
            </w:r>
          </w:p>
        </w:tc>
      </w:tr>
    </w:tbl>
    <w:p w14:paraId="01878A32" w14:textId="77777777" w:rsidR="00EE6D6B" w:rsidRDefault="00EE6D6B">
      <w:pPr>
        <w:rPr>
          <w:lang w:val="fr-FR"/>
        </w:rPr>
      </w:pPr>
    </w:p>
    <w:p w14:paraId="1557490D" w14:textId="77777777" w:rsidR="001E3B97" w:rsidRDefault="001E3B97">
      <w:pPr>
        <w:rPr>
          <w:lang w:val="fr-FR"/>
        </w:rPr>
      </w:pPr>
    </w:p>
    <w:p w14:paraId="4410C55D" w14:textId="77777777" w:rsidR="001E3B97" w:rsidRDefault="001E3B97">
      <w:pPr>
        <w:rPr>
          <w:lang w:val="fr-FR"/>
        </w:rPr>
      </w:pPr>
    </w:p>
    <w:p w14:paraId="3DB5C240" w14:textId="77777777" w:rsidR="001E3B97" w:rsidRDefault="001E3B97">
      <w:pPr>
        <w:rPr>
          <w:lang w:val="fr-FR"/>
        </w:rPr>
      </w:pPr>
    </w:p>
    <w:p w14:paraId="298ABBEB" w14:textId="77777777" w:rsidR="001E3B97" w:rsidRDefault="001E3B97">
      <w:pPr>
        <w:rPr>
          <w:lang w:val="fr-FR"/>
        </w:rPr>
      </w:pPr>
    </w:p>
    <w:p w14:paraId="47CD470D" w14:textId="77777777" w:rsidR="002C4BB3" w:rsidRDefault="002C4BB3">
      <w:pPr>
        <w:pStyle w:val="Heading2"/>
        <w:numPr>
          <w:ilvl w:val="1"/>
          <w:numId w:val="1"/>
        </w:numPr>
        <w:ind w:left="426"/>
        <w:rPr>
          <w:lang w:val="fr-FR"/>
        </w:rPr>
      </w:pPr>
      <w:bookmarkStart w:id="225" w:name="_Toc215349606"/>
      <w:r>
        <w:rPr>
          <w:lang w:val="fr-FR"/>
        </w:rPr>
        <w:t>Applications industrielles et limites</w:t>
      </w:r>
      <w:bookmarkEnd w:id="225"/>
    </w:p>
    <w:p w14:paraId="292BA1FB" w14:textId="77777777" w:rsidR="002C4BB3" w:rsidRDefault="002C4BB3" w:rsidP="002C4BB3">
      <w:pPr>
        <w:rPr>
          <w:lang w:val="fr-FR"/>
        </w:rPr>
      </w:pPr>
      <w:r>
        <w:rPr>
          <w:lang w:val="fr-FR"/>
        </w:rPr>
        <w:t>Dans les secteurs minier, pétrochimique et énergiques, la maintenance prédictive a permis :</w:t>
      </w:r>
    </w:p>
    <w:p w14:paraId="09F1DA7A" w14:textId="77777777" w:rsidR="002C4BB3" w:rsidRDefault="002C4BB3">
      <w:pPr>
        <w:numPr>
          <w:ilvl w:val="0"/>
          <w:numId w:val="5"/>
        </w:numPr>
        <w:rPr>
          <w:lang w:val="fr-FR"/>
        </w:rPr>
      </w:pPr>
      <w:r>
        <w:rPr>
          <w:lang w:val="fr-FR"/>
        </w:rPr>
        <w:t>Une réduction de 20 à 30% des coûts de maintenance ;</w:t>
      </w:r>
    </w:p>
    <w:p w14:paraId="1E5727F4" w14:textId="77777777" w:rsidR="002C4BB3" w:rsidRDefault="002C4BB3">
      <w:pPr>
        <w:numPr>
          <w:ilvl w:val="0"/>
          <w:numId w:val="5"/>
        </w:numPr>
        <w:rPr>
          <w:lang w:val="fr-FR"/>
        </w:rPr>
      </w:pPr>
      <w:r>
        <w:rPr>
          <w:lang w:val="fr-FR"/>
        </w:rPr>
        <w:t>Une amélioration de la disponibilité des équipements de 10 à 25% ;</w:t>
      </w:r>
    </w:p>
    <w:p w14:paraId="10A486DF" w14:textId="77777777" w:rsidR="00CE44DC" w:rsidRDefault="002C4BB3">
      <w:pPr>
        <w:numPr>
          <w:ilvl w:val="0"/>
          <w:numId w:val="5"/>
        </w:numPr>
        <w:rPr>
          <w:lang w:val="fr-FR"/>
        </w:rPr>
      </w:pPr>
      <w:r>
        <w:rPr>
          <w:lang w:val="fr-FR"/>
        </w:rPr>
        <w:t>Une meilleure gestion des risques opérationnels.</w:t>
      </w:r>
    </w:p>
    <w:p w14:paraId="6D85FBA5" w14:textId="6DE6ACA5" w:rsidR="008E315C" w:rsidRPr="00CE44DC" w:rsidRDefault="00CE44DC" w:rsidP="00D26A20">
      <w:pPr>
        <w:rPr>
          <w:lang w:val="fr-FR"/>
        </w:rPr>
      </w:pPr>
      <w:r>
        <w:rPr>
          <w:lang w:val="fr-FR"/>
        </w:rPr>
        <w:t xml:space="preserve">Cependant, des limites persistent : qualité des données, complexité des modèles, coût d’implémentation, et adaptation aux environnements spécifiques comme celui de KCC/LUILU, </w:t>
      </w:r>
      <w:proofErr w:type="spellStart"/>
      <w:r>
        <w:rPr>
          <w:lang w:val="fr-FR"/>
        </w:rPr>
        <w:t>oû</w:t>
      </w:r>
      <w:proofErr w:type="spellEnd"/>
      <w:r>
        <w:rPr>
          <w:lang w:val="fr-FR"/>
        </w:rPr>
        <w:t xml:space="preserve"> les conditions de fonctionnement sont extrêmes (corrosion, abrasivité fluctuations de débit)</w:t>
      </w:r>
    </w:p>
    <w:p w14:paraId="336C2777" w14:textId="77777777" w:rsidR="00E165E8" w:rsidRDefault="00FA1B47">
      <w:pPr>
        <w:pStyle w:val="Heading2"/>
        <w:numPr>
          <w:ilvl w:val="1"/>
          <w:numId w:val="1"/>
        </w:numPr>
        <w:ind w:left="426"/>
        <w:rPr>
          <w:lang w:val="fr-FR"/>
        </w:rPr>
      </w:pPr>
      <w:bookmarkStart w:id="226" w:name="_Toc215349607"/>
      <w:r w:rsidRPr="00B051F4">
        <w:rPr>
          <w:lang w:val="fr-FR"/>
        </w:rPr>
        <w:t>Travaux antérieurs</w:t>
      </w:r>
      <w:bookmarkEnd w:id="226"/>
    </w:p>
    <w:p w14:paraId="14756B98" w14:textId="4813CD32" w:rsidR="00420C48" w:rsidRDefault="006E4206" w:rsidP="006E4206">
      <w:pPr>
        <w:rPr>
          <w:lang w:val="fr-FR"/>
        </w:rPr>
      </w:pPr>
      <w:r>
        <w:rPr>
          <w:lang w:val="fr-FR"/>
        </w:rPr>
        <w:t>La littérature scientifiques et techniques met en évidence une diversité d’approches pour la mise en œuvre de la maintenance prédictive dans les systèmes industriels. Les travaux recensés se distinguent par leurs contextes d’application, les architectures proposées et les algorithmes mobilisés.</w:t>
      </w:r>
    </w:p>
    <w:p w14:paraId="76F1B222" w14:textId="0452BFE3" w:rsidR="006E4206" w:rsidRDefault="006E4206">
      <w:pPr>
        <w:pStyle w:val="Heading3"/>
        <w:numPr>
          <w:ilvl w:val="2"/>
          <w:numId w:val="1"/>
        </w:numPr>
        <w:ind w:left="709"/>
        <w:rPr>
          <w:lang w:val="fr-FR"/>
        </w:rPr>
      </w:pPr>
      <w:bookmarkStart w:id="227" w:name="_Toc215349608"/>
      <w:r>
        <w:rPr>
          <w:lang w:val="fr-FR"/>
        </w:rPr>
        <w:t>Approches orientées Big Data et systèmes intelligents</w:t>
      </w:r>
      <w:bookmarkEnd w:id="227"/>
    </w:p>
    <w:p w14:paraId="655A37B9" w14:textId="2AB6F05E" w:rsidR="006E4206" w:rsidRDefault="00F8429B">
      <w:pPr>
        <w:pStyle w:val="ListParagraph"/>
        <w:numPr>
          <w:ilvl w:val="0"/>
          <w:numId w:val="26"/>
        </w:numPr>
        <w:rPr>
          <w:lang w:val="fr-FR"/>
        </w:rPr>
      </w:pPr>
      <w:proofErr w:type="spellStart"/>
      <w:r>
        <w:rPr>
          <w:b/>
          <w:bCs/>
          <w:lang w:val="fr-FR"/>
        </w:rPr>
        <w:t>Bakdi</w:t>
      </w:r>
      <w:proofErr w:type="spellEnd"/>
      <w:r>
        <w:rPr>
          <w:b/>
          <w:bCs/>
          <w:lang w:val="fr-FR"/>
        </w:rPr>
        <w:t xml:space="preserve"> et Nasri </w:t>
      </w:r>
      <w:r>
        <w:rPr>
          <w:lang w:val="fr-FR"/>
        </w:rPr>
        <w:t xml:space="preserve">ont étudié l’intégration du Big Data dans la maintenance prédictive, en mettant en avant le cas MOXINO. Leur contribution repose sur la conception d’un système de surveillance intelligent, utilisant des algorithmes tels que </w:t>
      </w:r>
      <w:proofErr w:type="spellStart"/>
      <w:r>
        <w:rPr>
          <w:lang w:val="fr-FR"/>
        </w:rPr>
        <w:t>Random</w:t>
      </w:r>
      <w:proofErr w:type="spellEnd"/>
      <w:r>
        <w:rPr>
          <w:lang w:val="fr-FR"/>
        </w:rPr>
        <w:t xml:space="preserve"> Forest et SVM pour classifier les défaillances et détecter les anomalies.</w:t>
      </w:r>
    </w:p>
    <w:p w14:paraId="192BC268" w14:textId="1FC94C08" w:rsidR="00F8429B" w:rsidRDefault="00F8429B">
      <w:pPr>
        <w:pStyle w:val="ListParagraph"/>
        <w:numPr>
          <w:ilvl w:val="0"/>
          <w:numId w:val="26"/>
        </w:numPr>
        <w:rPr>
          <w:lang w:val="fr-FR"/>
        </w:rPr>
      </w:pPr>
      <w:proofErr w:type="spellStart"/>
      <w:r>
        <w:rPr>
          <w:b/>
          <w:bCs/>
          <w:lang w:val="fr-FR"/>
        </w:rPr>
        <w:t>Bousdekis</w:t>
      </w:r>
      <w:proofErr w:type="spellEnd"/>
      <w:r>
        <w:rPr>
          <w:b/>
          <w:bCs/>
          <w:lang w:val="fr-FR"/>
        </w:rPr>
        <w:t xml:space="preserve"> et al.</w:t>
      </w:r>
      <w:r>
        <w:rPr>
          <w:lang w:val="fr-FR"/>
        </w:rPr>
        <w:t xml:space="preserve"> Ont proposé une architecture modulaire de maintenance prédictive, couplant les systèmes SCADA avec des modèles d’intelligence artificielle. Leur approche met en avant l’utilisation d’arbres de décision et de méthodes de </w:t>
      </w:r>
      <w:proofErr w:type="spellStart"/>
      <w:r>
        <w:rPr>
          <w:lang w:val="fr-FR"/>
        </w:rPr>
        <w:t>boosting</w:t>
      </w:r>
      <w:proofErr w:type="spellEnd"/>
      <w:r>
        <w:rPr>
          <w:lang w:val="fr-FR"/>
        </w:rPr>
        <w:t xml:space="preserve"> pour améliorer la précision des diagnostics.</w:t>
      </w:r>
    </w:p>
    <w:p w14:paraId="48ECF350" w14:textId="704385D0" w:rsidR="00F8429B" w:rsidRDefault="00F8429B">
      <w:pPr>
        <w:pStyle w:val="Heading3"/>
        <w:numPr>
          <w:ilvl w:val="2"/>
          <w:numId w:val="1"/>
        </w:numPr>
        <w:ind w:left="709"/>
        <w:rPr>
          <w:lang w:val="fr-FR"/>
        </w:rPr>
      </w:pPr>
      <w:bookmarkStart w:id="228" w:name="_Toc215349609"/>
      <w:r>
        <w:rPr>
          <w:lang w:val="fr-FR"/>
        </w:rPr>
        <w:t>Approches intégrées à l’industrie 4.0</w:t>
      </w:r>
      <w:bookmarkEnd w:id="228"/>
    </w:p>
    <w:p w14:paraId="42871478" w14:textId="7BA0248F" w:rsidR="00F8429B" w:rsidRDefault="00F8429B">
      <w:pPr>
        <w:pStyle w:val="ListParagraph"/>
        <w:numPr>
          <w:ilvl w:val="0"/>
          <w:numId w:val="27"/>
        </w:numPr>
        <w:rPr>
          <w:lang w:val="fr-FR"/>
        </w:rPr>
      </w:pPr>
      <w:proofErr w:type="spellStart"/>
      <w:r>
        <w:rPr>
          <w:b/>
          <w:bCs/>
          <w:lang w:val="fr-FR"/>
        </w:rPr>
        <w:t>Fombonne</w:t>
      </w:r>
      <w:proofErr w:type="spellEnd"/>
      <w:r>
        <w:rPr>
          <w:b/>
          <w:bCs/>
          <w:lang w:val="fr-FR"/>
        </w:rPr>
        <w:t xml:space="preserve"> de </w:t>
      </w:r>
      <w:proofErr w:type="spellStart"/>
      <w:r>
        <w:rPr>
          <w:b/>
          <w:bCs/>
          <w:lang w:val="fr-FR"/>
        </w:rPr>
        <w:t>Galatheau</w:t>
      </w:r>
      <w:proofErr w:type="spellEnd"/>
      <w:r>
        <w:rPr>
          <w:b/>
          <w:bCs/>
          <w:lang w:val="fr-FR"/>
        </w:rPr>
        <w:t xml:space="preserve"> </w:t>
      </w:r>
      <w:r>
        <w:rPr>
          <w:lang w:val="fr-FR"/>
        </w:rPr>
        <w:t xml:space="preserve">a travaillé sur la stratégie d’implémentation de la maintenance prédictive dans le cadre de l’industrie réel, avec des algorithmes tels que </w:t>
      </w:r>
      <w:proofErr w:type="spellStart"/>
      <w:r>
        <w:rPr>
          <w:lang w:val="fr-FR"/>
        </w:rPr>
        <w:t>XGBoost</w:t>
      </w:r>
      <w:proofErr w:type="spellEnd"/>
      <w:r>
        <w:rPr>
          <w:lang w:val="fr-FR"/>
        </w:rPr>
        <w:t>, K-</w:t>
      </w:r>
      <w:proofErr w:type="spellStart"/>
      <w:r>
        <w:rPr>
          <w:lang w:val="fr-FR"/>
        </w:rPr>
        <w:t>means</w:t>
      </w:r>
      <w:proofErr w:type="spellEnd"/>
      <w:r>
        <w:rPr>
          <w:lang w:val="fr-FR"/>
        </w:rPr>
        <w:t xml:space="preserve"> et LSTM, permettant de combiner classification, regroupement et analyse temporelle.</w:t>
      </w:r>
    </w:p>
    <w:p w14:paraId="3B6F55F3" w14:textId="492F273C" w:rsidR="00F8429B" w:rsidRDefault="00F8429B">
      <w:pPr>
        <w:pStyle w:val="ListParagraph"/>
        <w:numPr>
          <w:ilvl w:val="0"/>
          <w:numId w:val="27"/>
        </w:numPr>
        <w:rPr>
          <w:lang w:val="fr-FR"/>
        </w:rPr>
      </w:pPr>
      <w:r>
        <w:rPr>
          <w:b/>
          <w:bCs/>
          <w:lang w:val="fr-FR"/>
        </w:rPr>
        <w:lastRenderedPageBreak/>
        <w:t>CETIM</w:t>
      </w:r>
      <w:r w:rsidRPr="00F8429B">
        <w:rPr>
          <w:lang w:val="fr-FR"/>
        </w:rPr>
        <w:t xml:space="preserve"> a publié un g</w:t>
      </w:r>
      <w:r>
        <w:rPr>
          <w:lang w:val="fr-FR"/>
        </w:rPr>
        <w:t>uide technologique sur l’industrie du futur</w:t>
      </w:r>
      <w:r w:rsidR="005459F9">
        <w:rPr>
          <w:lang w:val="fr-FR"/>
        </w:rPr>
        <w:t>, offrant une vue d’ensemble des capteurs et des solutions d’IA disponibles. Ce travail se distingue par son caractère panoramique, fournissant une synthèse des technologies émergentes plutôt qu’une application spécifique.</w:t>
      </w:r>
    </w:p>
    <w:p w14:paraId="14B80F3B" w14:textId="7E190B27" w:rsidR="005459F9" w:rsidRDefault="005459F9">
      <w:pPr>
        <w:pStyle w:val="Heading3"/>
        <w:numPr>
          <w:ilvl w:val="2"/>
          <w:numId w:val="1"/>
        </w:numPr>
        <w:ind w:left="709"/>
        <w:rPr>
          <w:lang w:val="fr-FR"/>
        </w:rPr>
      </w:pPr>
      <w:bookmarkStart w:id="229" w:name="_Toc215349610"/>
      <w:r>
        <w:rPr>
          <w:lang w:val="fr-FR"/>
        </w:rPr>
        <w:t>Approches centrées sur les équipements rotatifs</w:t>
      </w:r>
      <w:bookmarkEnd w:id="229"/>
    </w:p>
    <w:p w14:paraId="1012A042" w14:textId="0DD0BACF" w:rsidR="00D26A20" w:rsidRPr="001E3B97" w:rsidRDefault="005459F9" w:rsidP="001E3B97">
      <w:pPr>
        <w:pStyle w:val="ListParagraph"/>
        <w:numPr>
          <w:ilvl w:val="0"/>
          <w:numId w:val="28"/>
        </w:numPr>
        <w:rPr>
          <w:lang w:val="fr-FR"/>
        </w:rPr>
      </w:pPr>
      <w:r>
        <w:rPr>
          <w:b/>
          <w:bCs/>
          <w:lang w:val="fr-FR"/>
        </w:rPr>
        <w:t xml:space="preserve">Zhang et al. </w:t>
      </w:r>
      <w:r>
        <w:rPr>
          <w:lang w:val="fr-FR"/>
        </w:rPr>
        <w:t xml:space="preserve">Ont étudié la maintenance prédictive des équipements rotatifs, notamment les pompes et moteurs. Leur approche repose sur l’analyse des séries temporelles vibratoires, mobilisant des réseaux de neurones </w:t>
      </w:r>
      <w:proofErr w:type="spellStart"/>
      <w:r>
        <w:rPr>
          <w:lang w:val="fr-FR"/>
        </w:rPr>
        <w:t>convolutionnels</w:t>
      </w:r>
      <w:proofErr w:type="spellEnd"/>
      <w:r>
        <w:rPr>
          <w:lang w:val="fr-FR"/>
        </w:rPr>
        <w:t xml:space="preserve"> (CNN) et récurrents (RNN) pour la reconnaissance de motifs et la </w:t>
      </w:r>
      <w:r w:rsidR="00420C48">
        <w:rPr>
          <w:lang w:val="fr-FR"/>
        </w:rPr>
        <w:t>prédiction des</w:t>
      </w:r>
      <w:r>
        <w:rPr>
          <w:lang w:val="fr-FR"/>
        </w:rPr>
        <w:t xml:space="preserve"> défaillances</w:t>
      </w:r>
    </w:p>
    <w:p w14:paraId="58FC7635" w14:textId="742A81E0" w:rsidR="00D26A20" w:rsidRDefault="00D26A20" w:rsidP="00D26A20">
      <w:pPr>
        <w:pStyle w:val="Caption"/>
        <w:keepNext/>
      </w:pPr>
      <w:bookmarkStart w:id="230" w:name="_Toc215348955"/>
      <w:r>
        <w:t xml:space="preserve">Tableau </w:t>
      </w:r>
      <w:r w:rsidR="001E3B97">
        <w:fldChar w:fldCharType="begin"/>
      </w:r>
      <w:r w:rsidR="001E3B97">
        <w:instrText xml:space="preserve"> STYLEREF 1 \s </w:instrText>
      </w:r>
      <w:r w:rsidR="001E3B97">
        <w:fldChar w:fldCharType="separate"/>
      </w:r>
      <w:r w:rsidR="001E3B97">
        <w:rPr>
          <w:noProof/>
        </w:rPr>
        <w:t>I</w:t>
      </w:r>
      <w:r w:rsidR="001E3B97">
        <w:fldChar w:fldCharType="end"/>
      </w:r>
      <w:r w:rsidR="001E3B97">
        <w:noBreakHyphen/>
      </w:r>
      <w:r w:rsidR="001E3B97">
        <w:fldChar w:fldCharType="begin"/>
      </w:r>
      <w:r w:rsidR="001E3B97">
        <w:instrText xml:space="preserve"> SEQ Tableau \* ARABIC \s 1 </w:instrText>
      </w:r>
      <w:r w:rsidR="001E3B97">
        <w:fldChar w:fldCharType="separate"/>
      </w:r>
      <w:r w:rsidR="001E3B97">
        <w:rPr>
          <w:noProof/>
        </w:rPr>
        <w:t>3</w:t>
      </w:r>
      <w:r w:rsidR="001E3B97">
        <w:fldChar w:fldCharType="end"/>
      </w:r>
      <w:r>
        <w:t xml:space="preserve">: </w:t>
      </w:r>
      <w:commentRangeStart w:id="231"/>
      <w:r>
        <w:t xml:space="preserve">Travaux </w:t>
      </w:r>
      <w:proofErr w:type="spellStart"/>
      <w:r>
        <w:t>antérieurs</w:t>
      </w:r>
      <w:bookmarkEnd w:id="230"/>
      <w:commentRangeEnd w:id="231"/>
      <w:proofErr w:type="spellEnd"/>
      <w:r w:rsidR="00BB7C21">
        <w:rPr>
          <w:rStyle w:val="CommentReference"/>
          <w:b w:val="0"/>
          <w:bCs w:val="0"/>
          <w:color w:val="auto"/>
        </w:rPr>
        <w:commentReference w:id="231"/>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32" w:author="Mwamba Kasongo, Dahouda (Katanga - CD)" w:date="2025-12-02T11:22:00Z" w16du:dateUtc="2025-12-02T09:22: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640"/>
        <w:gridCol w:w="1755"/>
        <w:gridCol w:w="1782"/>
        <w:gridCol w:w="1890"/>
        <w:gridCol w:w="1760"/>
        <w:tblGridChange w:id="233">
          <w:tblGrid>
            <w:gridCol w:w="1640"/>
            <w:gridCol w:w="1755"/>
            <w:gridCol w:w="1782"/>
            <w:gridCol w:w="1890"/>
            <w:gridCol w:w="1760"/>
          </w:tblGrid>
        </w:tblGridChange>
      </w:tblGrid>
      <w:tr w:rsidR="00FA1B47" w:rsidRPr="00FA1B47" w14:paraId="225B78E7" w14:textId="77777777" w:rsidTr="00BB7C21">
        <w:tc>
          <w:tcPr>
            <w:tcW w:w="1736" w:type="dxa"/>
            <w:tcPrChange w:id="234" w:author="Mwamba Kasongo, Dahouda (Katanga - CD)" w:date="2025-12-02T11:22:00Z" w16du:dateUtc="2025-12-02T09:22:00Z">
              <w:tcPr>
                <w:tcW w:w="1736" w:type="dxa"/>
              </w:tcPr>
            </w:tcPrChange>
          </w:tcPr>
          <w:p w14:paraId="5732C829" w14:textId="77777777" w:rsidR="00771030" w:rsidRPr="00FA1B47" w:rsidRDefault="00E9698C">
            <w:pPr>
              <w:rPr>
                <w:b/>
                <w:lang w:val="fr-FR"/>
              </w:rPr>
            </w:pPr>
            <w:r w:rsidRPr="00FA1B47">
              <w:rPr>
                <w:b/>
                <w:lang w:val="fr-FR"/>
              </w:rPr>
              <w:t>Auteur(s)</w:t>
            </w:r>
          </w:p>
        </w:tc>
        <w:tc>
          <w:tcPr>
            <w:tcW w:w="1859" w:type="dxa"/>
            <w:tcPrChange w:id="235" w:author="Mwamba Kasongo, Dahouda (Katanga - CD)" w:date="2025-12-02T11:22:00Z" w16du:dateUtc="2025-12-02T09:22:00Z">
              <w:tcPr>
                <w:tcW w:w="1859" w:type="dxa"/>
              </w:tcPr>
            </w:tcPrChange>
          </w:tcPr>
          <w:p w14:paraId="5235B51E" w14:textId="77777777" w:rsidR="00771030" w:rsidRPr="00FA1B47" w:rsidRDefault="00E9698C">
            <w:pPr>
              <w:rPr>
                <w:b/>
                <w:lang w:val="fr-FR"/>
              </w:rPr>
            </w:pPr>
            <w:r w:rsidRPr="00FA1B47">
              <w:rPr>
                <w:b/>
                <w:lang w:val="fr-FR"/>
              </w:rPr>
              <w:t>Intitulé</w:t>
            </w:r>
          </w:p>
        </w:tc>
        <w:tc>
          <w:tcPr>
            <w:tcW w:w="1887" w:type="dxa"/>
            <w:tcPrChange w:id="236" w:author="Mwamba Kasongo, Dahouda (Katanga - CD)" w:date="2025-12-02T11:22:00Z" w16du:dateUtc="2025-12-02T09:22:00Z">
              <w:tcPr>
                <w:tcW w:w="1887" w:type="dxa"/>
              </w:tcPr>
            </w:tcPrChange>
          </w:tcPr>
          <w:p w14:paraId="71723323" w14:textId="77777777" w:rsidR="00771030" w:rsidRPr="00FA1B47" w:rsidRDefault="00E9698C">
            <w:pPr>
              <w:rPr>
                <w:b/>
                <w:lang w:val="fr-FR"/>
              </w:rPr>
            </w:pPr>
            <w:r w:rsidRPr="00FA1B47">
              <w:rPr>
                <w:b/>
                <w:lang w:val="fr-FR"/>
              </w:rPr>
              <w:t>Apport</w:t>
            </w:r>
          </w:p>
        </w:tc>
        <w:tc>
          <w:tcPr>
            <w:tcW w:w="2003" w:type="dxa"/>
            <w:tcPrChange w:id="237" w:author="Mwamba Kasongo, Dahouda (Katanga - CD)" w:date="2025-12-02T11:22:00Z" w16du:dateUtc="2025-12-02T09:22:00Z">
              <w:tcPr>
                <w:tcW w:w="2003" w:type="dxa"/>
              </w:tcPr>
            </w:tcPrChange>
          </w:tcPr>
          <w:p w14:paraId="4520AD7E" w14:textId="77777777" w:rsidR="00771030" w:rsidRPr="00FA1B47" w:rsidRDefault="00E9698C">
            <w:pPr>
              <w:rPr>
                <w:b/>
                <w:lang w:val="fr-FR"/>
              </w:rPr>
            </w:pPr>
            <w:r w:rsidRPr="00FA1B47">
              <w:rPr>
                <w:b/>
                <w:lang w:val="fr-FR"/>
              </w:rPr>
              <w:t>Démarcation</w:t>
            </w:r>
          </w:p>
        </w:tc>
        <w:tc>
          <w:tcPr>
            <w:tcW w:w="1865" w:type="dxa"/>
            <w:tcPrChange w:id="238" w:author="Mwamba Kasongo, Dahouda (Katanga - CD)" w:date="2025-12-02T11:22:00Z" w16du:dateUtc="2025-12-02T09:22:00Z">
              <w:tcPr>
                <w:tcW w:w="1865" w:type="dxa"/>
              </w:tcPr>
            </w:tcPrChange>
          </w:tcPr>
          <w:p w14:paraId="11AC8448" w14:textId="77777777" w:rsidR="00771030" w:rsidRPr="00FA1B47" w:rsidRDefault="00E9698C">
            <w:pPr>
              <w:rPr>
                <w:b/>
                <w:lang w:val="fr-FR"/>
              </w:rPr>
            </w:pPr>
            <w:r w:rsidRPr="00FA1B47">
              <w:rPr>
                <w:b/>
                <w:lang w:val="fr-FR"/>
              </w:rPr>
              <w:t>Algorithme</w:t>
            </w:r>
          </w:p>
        </w:tc>
      </w:tr>
      <w:tr w:rsidR="00FA1B47" w:rsidRPr="00FA1B47" w14:paraId="171B900D" w14:textId="77777777" w:rsidTr="00BB7C21">
        <w:tc>
          <w:tcPr>
            <w:tcW w:w="1736" w:type="dxa"/>
            <w:tcPrChange w:id="239" w:author="Mwamba Kasongo, Dahouda (Katanga - CD)" w:date="2025-12-02T11:22:00Z" w16du:dateUtc="2025-12-02T09:22:00Z">
              <w:tcPr>
                <w:tcW w:w="1736" w:type="dxa"/>
              </w:tcPr>
            </w:tcPrChange>
          </w:tcPr>
          <w:p w14:paraId="2A39F8FB" w14:textId="322607ED" w:rsidR="00771030" w:rsidRPr="00FA1B47" w:rsidRDefault="00E9698C">
            <w:pPr>
              <w:rPr>
                <w:lang w:val="fr-FR"/>
              </w:rPr>
            </w:pPr>
            <w:proofErr w:type="spellStart"/>
            <w:r w:rsidRPr="00FA1B47">
              <w:rPr>
                <w:lang w:val="fr-FR"/>
              </w:rPr>
              <w:t>Bakdi</w:t>
            </w:r>
            <w:proofErr w:type="spellEnd"/>
            <w:r w:rsidRPr="00FA1B47">
              <w:rPr>
                <w:lang w:val="fr-FR"/>
              </w:rPr>
              <w:t xml:space="preserve"> &amp; Nasri</w:t>
            </w:r>
            <w:ins w:id="240" w:author="Mwamba Kasongo, Dahouda (Katanga - CD)" w:date="2025-12-02T11:23:00Z" w16du:dateUtc="2025-12-02T09:23:00Z">
              <w:r w:rsidR="00BB7C21">
                <w:rPr>
                  <w:lang w:val="fr-FR"/>
                </w:rPr>
                <w:t xml:space="preserve"> [</w:t>
              </w:r>
              <w:proofErr w:type="spellStart"/>
              <w:r w:rsidR="00BB7C21">
                <w:rPr>
                  <w:lang w:val="fr-FR"/>
                </w:rPr>
                <w:t>Numero</w:t>
              </w:r>
              <w:proofErr w:type="spellEnd"/>
              <w:r w:rsidR="00BB7C21">
                <w:rPr>
                  <w:lang w:val="fr-FR"/>
                </w:rPr>
                <w:t xml:space="preserve"> de </w:t>
              </w:r>
              <w:proofErr w:type="spellStart"/>
              <w:r w:rsidR="00BB7C21">
                <w:rPr>
                  <w:lang w:val="fr-FR"/>
                </w:rPr>
                <w:t>reference</w:t>
              </w:r>
              <w:proofErr w:type="spellEnd"/>
              <w:r w:rsidR="00BB7C21">
                <w:rPr>
                  <w:lang w:val="fr-FR"/>
                </w:rPr>
                <w:t>]</w:t>
              </w:r>
            </w:ins>
          </w:p>
        </w:tc>
        <w:tc>
          <w:tcPr>
            <w:tcW w:w="1859" w:type="dxa"/>
            <w:tcPrChange w:id="241" w:author="Mwamba Kasongo, Dahouda (Katanga - CD)" w:date="2025-12-02T11:22:00Z" w16du:dateUtc="2025-12-02T09:22:00Z">
              <w:tcPr>
                <w:tcW w:w="1859" w:type="dxa"/>
              </w:tcPr>
            </w:tcPrChange>
          </w:tcPr>
          <w:p w14:paraId="0D117E78" w14:textId="77777777" w:rsidR="00771030" w:rsidRPr="00FA1B47" w:rsidRDefault="00E9698C">
            <w:pPr>
              <w:rPr>
                <w:lang w:val="fr-FR"/>
              </w:rPr>
            </w:pPr>
            <w:r w:rsidRPr="00FA1B47">
              <w:rPr>
                <w:i/>
                <w:lang w:val="fr-FR"/>
              </w:rPr>
              <w:t>« Big Data : maintenance prédictive au service de l’industri</w:t>
            </w:r>
            <w:r w:rsidRPr="00FA1B47">
              <w:rPr>
                <w:lang w:val="fr-FR"/>
              </w:rPr>
              <w:t>e »</w:t>
            </w:r>
          </w:p>
        </w:tc>
        <w:tc>
          <w:tcPr>
            <w:tcW w:w="1887" w:type="dxa"/>
            <w:tcPrChange w:id="242" w:author="Mwamba Kasongo, Dahouda (Katanga - CD)" w:date="2025-12-02T11:22:00Z" w16du:dateUtc="2025-12-02T09:22:00Z">
              <w:tcPr>
                <w:tcW w:w="1887" w:type="dxa"/>
              </w:tcPr>
            </w:tcPrChange>
          </w:tcPr>
          <w:p w14:paraId="732D676E" w14:textId="77777777" w:rsidR="00771030" w:rsidRPr="00FA1B47" w:rsidRDefault="00E9698C">
            <w:pPr>
              <w:rPr>
                <w:lang w:val="fr-FR"/>
              </w:rPr>
            </w:pPr>
            <w:r w:rsidRPr="00FA1B47">
              <w:rPr>
                <w:lang w:val="fr-FR"/>
              </w:rPr>
              <w:t>Cas MONIXO</w:t>
            </w:r>
          </w:p>
        </w:tc>
        <w:tc>
          <w:tcPr>
            <w:tcW w:w="2003" w:type="dxa"/>
            <w:tcPrChange w:id="243" w:author="Mwamba Kasongo, Dahouda (Katanga - CD)" w:date="2025-12-02T11:22:00Z" w16du:dateUtc="2025-12-02T09:22:00Z">
              <w:tcPr>
                <w:tcW w:w="2003" w:type="dxa"/>
              </w:tcPr>
            </w:tcPrChange>
          </w:tcPr>
          <w:p w14:paraId="2FE5DCC0" w14:textId="77777777" w:rsidR="00771030" w:rsidRPr="00FA1B47" w:rsidRDefault="00E9698C">
            <w:pPr>
              <w:rPr>
                <w:lang w:val="fr-FR"/>
              </w:rPr>
            </w:pPr>
            <w:r w:rsidRPr="00FA1B47">
              <w:rPr>
                <w:lang w:val="fr-FR"/>
              </w:rPr>
              <w:t>Système de surveillance intelligent</w:t>
            </w:r>
          </w:p>
        </w:tc>
        <w:tc>
          <w:tcPr>
            <w:tcW w:w="1865" w:type="dxa"/>
            <w:tcPrChange w:id="244" w:author="Mwamba Kasongo, Dahouda (Katanga - CD)" w:date="2025-12-02T11:22:00Z" w16du:dateUtc="2025-12-02T09:22:00Z">
              <w:tcPr>
                <w:tcW w:w="1865" w:type="dxa"/>
              </w:tcPr>
            </w:tcPrChange>
          </w:tcPr>
          <w:p w14:paraId="205279E9" w14:textId="77777777" w:rsidR="00771030" w:rsidRPr="00FA1B47" w:rsidRDefault="00E9698C">
            <w:pPr>
              <w:rPr>
                <w:lang w:val="fr-FR"/>
              </w:rPr>
            </w:pPr>
            <w:r w:rsidRPr="00FA1B47">
              <w:rPr>
                <w:lang w:val="fr-FR"/>
              </w:rPr>
              <w:t>Radom Forst, SVM</w:t>
            </w:r>
          </w:p>
        </w:tc>
      </w:tr>
      <w:tr w:rsidR="00FA1B47" w:rsidRPr="00FA1B47" w14:paraId="41D5CFF1" w14:textId="77777777" w:rsidTr="00BB7C21">
        <w:tc>
          <w:tcPr>
            <w:tcW w:w="1736" w:type="dxa"/>
            <w:tcPrChange w:id="245" w:author="Mwamba Kasongo, Dahouda (Katanga - CD)" w:date="2025-12-02T11:22:00Z" w16du:dateUtc="2025-12-02T09:22:00Z">
              <w:tcPr>
                <w:tcW w:w="1736" w:type="dxa"/>
              </w:tcPr>
            </w:tcPrChange>
          </w:tcPr>
          <w:p w14:paraId="1772033D" w14:textId="3AB001D0" w:rsidR="00E9698C" w:rsidRPr="00FA1B47" w:rsidRDefault="00E9698C">
            <w:pPr>
              <w:rPr>
                <w:lang w:val="fr-FR"/>
              </w:rPr>
            </w:pPr>
            <w:proofErr w:type="spellStart"/>
            <w:r w:rsidRPr="00FA1B47">
              <w:rPr>
                <w:lang w:val="fr-FR"/>
              </w:rPr>
              <w:t>Fombonne</w:t>
            </w:r>
            <w:proofErr w:type="spellEnd"/>
            <w:r w:rsidRPr="00FA1B47">
              <w:rPr>
                <w:lang w:val="fr-FR"/>
              </w:rPr>
              <w:t xml:space="preserve"> de </w:t>
            </w:r>
            <w:proofErr w:type="spellStart"/>
            <w:r w:rsidRPr="00FA1B47">
              <w:rPr>
                <w:lang w:val="fr-FR"/>
              </w:rPr>
              <w:t>Galatheau</w:t>
            </w:r>
            <w:proofErr w:type="spellEnd"/>
            <w:ins w:id="246" w:author="Mwamba Kasongo, Dahouda (Katanga - CD)" w:date="2025-12-02T11:23:00Z" w16du:dateUtc="2025-12-02T09:23:00Z">
              <w:r w:rsidR="00BB7C21">
                <w:rPr>
                  <w:lang w:val="fr-FR"/>
                </w:rPr>
                <w:t xml:space="preserve"> </w:t>
              </w:r>
              <w:r w:rsidR="00BB7C21">
                <w:rPr>
                  <w:lang w:val="fr-FR"/>
                </w:rPr>
                <w:t>[</w:t>
              </w:r>
              <w:proofErr w:type="spellStart"/>
              <w:r w:rsidR="00BB7C21">
                <w:rPr>
                  <w:lang w:val="fr-FR"/>
                </w:rPr>
                <w:t>Numero</w:t>
              </w:r>
              <w:proofErr w:type="spellEnd"/>
              <w:r w:rsidR="00BB7C21">
                <w:rPr>
                  <w:lang w:val="fr-FR"/>
                </w:rPr>
                <w:t xml:space="preserve"> de </w:t>
              </w:r>
              <w:proofErr w:type="spellStart"/>
              <w:r w:rsidR="00BB7C21">
                <w:rPr>
                  <w:lang w:val="fr-FR"/>
                </w:rPr>
                <w:t>reference</w:t>
              </w:r>
              <w:proofErr w:type="spellEnd"/>
              <w:r w:rsidR="00BB7C21">
                <w:rPr>
                  <w:lang w:val="fr-FR"/>
                </w:rPr>
                <w:t>]</w:t>
              </w:r>
            </w:ins>
          </w:p>
        </w:tc>
        <w:tc>
          <w:tcPr>
            <w:tcW w:w="1859" w:type="dxa"/>
            <w:tcPrChange w:id="247" w:author="Mwamba Kasongo, Dahouda (Katanga - CD)" w:date="2025-12-02T11:22:00Z" w16du:dateUtc="2025-12-02T09:22:00Z">
              <w:tcPr>
                <w:tcW w:w="1859" w:type="dxa"/>
              </w:tcPr>
            </w:tcPrChange>
          </w:tcPr>
          <w:p w14:paraId="0BF2FDB3" w14:textId="23C0B85B" w:rsidR="00E9698C" w:rsidRPr="00FA1B47" w:rsidRDefault="00E9698C">
            <w:pPr>
              <w:rPr>
                <w:i/>
                <w:lang w:val="fr-FR"/>
              </w:rPr>
            </w:pPr>
            <w:r w:rsidRPr="00FA1B47">
              <w:rPr>
                <w:i/>
                <w:lang w:val="fr-FR"/>
              </w:rPr>
              <w:t>« </w:t>
            </w:r>
            <w:r w:rsidR="00420C48" w:rsidRPr="00FA1B47">
              <w:rPr>
                <w:i/>
                <w:lang w:val="fr-FR"/>
              </w:rPr>
              <w:t>Stratégie</w:t>
            </w:r>
            <w:r w:rsidRPr="00FA1B47">
              <w:rPr>
                <w:i/>
                <w:lang w:val="fr-FR"/>
              </w:rPr>
              <w:t xml:space="preserve"> d’implémentation dans l’industrie 4.0 »</w:t>
            </w:r>
          </w:p>
        </w:tc>
        <w:tc>
          <w:tcPr>
            <w:tcW w:w="1887" w:type="dxa"/>
            <w:tcPrChange w:id="248" w:author="Mwamba Kasongo, Dahouda (Katanga - CD)" w:date="2025-12-02T11:22:00Z" w16du:dateUtc="2025-12-02T09:22:00Z">
              <w:tcPr>
                <w:tcW w:w="1887" w:type="dxa"/>
              </w:tcPr>
            </w:tcPrChange>
          </w:tcPr>
          <w:p w14:paraId="03FB7AE5" w14:textId="77777777" w:rsidR="00E9698C" w:rsidRPr="00FA1B47" w:rsidRDefault="00E9698C">
            <w:pPr>
              <w:rPr>
                <w:lang w:val="fr-FR"/>
              </w:rPr>
            </w:pPr>
            <w:proofErr w:type="spellStart"/>
            <w:r w:rsidRPr="00FA1B47">
              <w:rPr>
                <w:lang w:val="fr-FR"/>
              </w:rPr>
              <w:t>Dynavia</w:t>
            </w:r>
            <w:proofErr w:type="spellEnd"/>
          </w:p>
        </w:tc>
        <w:tc>
          <w:tcPr>
            <w:tcW w:w="2003" w:type="dxa"/>
            <w:tcPrChange w:id="249" w:author="Mwamba Kasongo, Dahouda (Katanga - CD)" w:date="2025-12-02T11:22:00Z" w16du:dateUtc="2025-12-02T09:22:00Z">
              <w:tcPr>
                <w:tcW w:w="2003" w:type="dxa"/>
              </w:tcPr>
            </w:tcPrChange>
          </w:tcPr>
          <w:p w14:paraId="61A665E0" w14:textId="77777777" w:rsidR="00E9698C" w:rsidRPr="00FA1B47" w:rsidRDefault="00E9698C">
            <w:pPr>
              <w:rPr>
                <w:lang w:val="fr-FR"/>
              </w:rPr>
            </w:pPr>
            <w:r w:rsidRPr="00FA1B47">
              <w:rPr>
                <w:lang w:val="fr-FR"/>
              </w:rPr>
              <w:t>IA intégrée à un processus réel</w:t>
            </w:r>
          </w:p>
        </w:tc>
        <w:tc>
          <w:tcPr>
            <w:tcW w:w="1865" w:type="dxa"/>
            <w:tcPrChange w:id="250" w:author="Mwamba Kasongo, Dahouda (Katanga - CD)" w:date="2025-12-02T11:22:00Z" w16du:dateUtc="2025-12-02T09:22:00Z">
              <w:tcPr>
                <w:tcW w:w="1865" w:type="dxa"/>
              </w:tcPr>
            </w:tcPrChange>
          </w:tcPr>
          <w:p w14:paraId="479F358A" w14:textId="77777777" w:rsidR="00E9698C" w:rsidRPr="00FA1B47" w:rsidRDefault="00E9698C">
            <w:pPr>
              <w:rPr>
                <w:lang w:val="fr-FR"/>
              </w:rPr>
            </w:pPr>
            <w:proofErr w:type="spellStart"/>
            <w:r w:rsidRPr="00FA1B47">
              <w:rPr>
                <w:lang w:val="fr-FR"/>
              </w:rPr>
              <w:t>XGBoost</w:t>
            </w:r>
            <w:proofErr w:type="spellEnd"/>
            <w:r w:rsidRPr="00FA1B47">
              <w:rPr>
                <w:lang w:val="fr-FR"/>
              </w:rPr>
              <w:t>, K-</w:t>
            </w:r>
            <w:proofErr w:type="spellStart"/>
            <w:r w:rsidRPr="00FA1B47">
              <w:rPr>
                <w:lang w:val="fr-FR"/>
              </w:rPr>
              <w:t>means</w:t>
            </w:r>
            <w:proofErr w:type="spellEnd"/>
            <w:r w:rsidRPr="00FA1B47">
              <w:rPr>
                <w:lang w:val="fr-FR"/>
              </w:rPr>
              <w:t>, LSTM</w:t>
            </w:r>
          </w:p>
        </w:tc>
      </w:tr>
      <w:tr w:rsidR="00FA1B47" w:rsidRPr="00FA1B47" w14:paraId="58E4C6ED" w14:textId="77777777" w:rsidTr="00BB7C21">
        <w:tc>
          <w:tcPr>
            <w:tcW w:w="1736" w:type="dxa"/>
            <w:tcPrChange w:id="251" w:author="Mwamba Kasongo, Dahouda (Katanga - CD)" w:date="2025-12-02T11:22:00Z" w16du:dateUtc="2025-12-02T09:22:00Z">
              <w:tcPr>
                <w:tcW w:w="1736" w:type="dxa"/>
              </w:tcPr>
            </w:tcPrChange>
          </w:tcPr>
          <w:p w14:paraId="42971E1A" w14:textId="0F7AF632" w:rsidR="00E9698C" w:rsidRPr="00FA1B47" w:rsidRDefault="00E9698C">
            <w:pPr>
              <w:rPr>
                <w:lang w:val="fr-FR"/>
              </w:rPr>
            </w:pPr>
            <w:r w:rsidRPr="00FA1B47">
              <w:rPr>
                <w:lang w:val="fr-FR"/>
              </w:rPr>
              <w:t>CETIM</w:t>
            </w:r>
            <w:ins w:id="252" w:author="Mwamba Kasongo, Dahouda (Katanga - CD)" w:date="2025-12-02T11:23:00Z" w16du:dateUtc="2025-12-02T09:23:00Z">
              <w:r w:rsidR="00BB7C21">
                <w:rPr>
                  <w:lang w:val="fr-FR"/>
                </w:rPr>
                <w:t xml:space="preserve"> </w:t>
              </w:r>
              <w:r w:rsidR="00BB7C21">
                <w:rPr>
                  <w:lang w:val="fr-FR"/>
                </w:rPr>
                <w:t>[</w:t>
              </w:r>
              <w:proofErr w:type="spellStart"/>
              <w:r w:rsidR="00BB7C21">
                <w:rPr>
                  <w:lang w:val="fr-FR"/>
                </w:rPr>
                <w:t>Numero</w:t>
              </w:r>
              <w:proofErr w:type="spellEnd"/>
              <w:r w:rsidR="00BB7C21">
                <w:rPr>
                  <w:lang w:val="fr-FR"/>
                </w:rPr>
                <w:t xml:space="preserve"> de </w:t>
              </w:r>
              <w:proofErr w:type="spellStart"/>
              <w:r w:rsidR="00BB7C21">
                <w:rPr>
                  <w:lang w:val="fr-FR"/>
                </w:rPr>
                <w:t>reference</w:t>
              </w:r>
              <w:proofErr w:type="spellEnd"/>
              <w:r w:rsidR="00BB7C21">
                <w:rPr>
                  <w:lang w:val="fr-FR"/>
                </w:rPr>
                <w:t>]</w:t>
              </w:r>
            </w:ins>
          </w:p>
        </w:tc>
        <w:tc>
          <w:tcPr>
            <w:tcW w:w="1859" w:type="dxa"/>
            <w:tcPrChange w:id="253" w:author="Mwamba Kasongo, Dahouda (Katanga - CD)" w:date="2025-12-02T11:22:00Z" w16du:dateUtc="2025-12-02T09:22:00Z">
              <w:tcPr>
                <w:tcW w:w="1859" w:type="dxa"/>
              </w:tcPr>
            </w:tcPrChange>
          </w:tcPr>
          <w:p w14:paraId="3A6AA536" w14:textId="7FF2402D" w:rsidR="00E9698C" w:rsidRPr="00FA1B47" w:rsidRDefault="00E9698C">
            <w:pPr>
              <w:rPr>
                <w:i/>
                <w:lang w:val="fr-FR"/>
              </w:rPr>
            </w:pPr>
            <w:r w:rsidRPr="00FA1B47">
              <w:rPr>
                <w:i/>
                <w:lang w:val="fr-FR"/>
              </w:rPr>
              <w:t>« </w:t>
            </w:r>
            <w:r w:rsidR="00420C48" w:rsidRPr="00FA1B47">
              <w:rPr>
                <w:i/>
                <w:lang w:val="fr-FR"/>
              </w:rPr>
              <w:t>Guide</w:t>
            </w:r>
            <w:r w:rsidRPr="00FA1B47">
              <w:rPr>
                <w:i/>
                <w:lang w:val="fr-FR"/>
              </w:rPr>
              <w:t xml:space="preserve"> industrie du futur »</w:t>
            </w:r>
          </w:p>
        </w:tc>
        <w:tc>
          <w:tcPr>
            <w:tcW w:w="1887" w:type="dxa"/>
            <w:tcPrChange w:id="254" w:author="Mwamba Kasongo, Dahouda (Katanga - CD)" w:date="2025-12-02T11:22:00Z" w16du:dateUtc="2025-12-02T09:22:00Z">
              <w:tcPr>
                <w:tcW w:w="1887" w:type="dxa"/>
              </w:tcPr>
            </w:tcPrChange>
          </w:tcPr>
          <w:p w14:paraId="2850D353" w14:textId="77777777" w:rsidR="00E9698C" w:rsidRPr="00FA1B47" w:rsidRDefault="00E9698C">
            <w:pPr>
              <w:rPr>
                <w:lang w:val="fr-FR"/>
              </w:rPr>
            </w:pPr>
            <w:r w:rsidRPr="00FA1B47">
              <w:rPr>
                <w:lang w:val="fr-FR"/>
              </w:rPr>
              <w:t>Panorama technologique</w:t>
            </w:r>
          </w:p>
        </w:tc>
        <w:tc>
          <w:tcPr>
            <w:tcW w:w="2003" w:type="dxa"/>
            <w:tcPrChange w:id="255" w:author="Mwamba Kasongo, Dahouda (Katanga - CD)" w:date="2025-12-02T11:22:00Z" w16du:dateUtc="2025-12-02T09:22:00Z">
              <w:tcPr>
                <w:tcW w:w="2003" w:type="dxa"/>
              </w:tcPr>
            </w:tcPrChange>
          </w:tcPr>
          <w:p w14:paraId="3FC7CE4D" w14:textId="77777777" w:rsidR="00E9698C" w:rsidRPr="00FA1B47" w:rsidRDefault="00E9698C">
            <w:pPr>
              <w:rPr>
                <w:lang w:val="fr-FR"/>
              </w:rPr>
            </w:pPr>
            <w:r w:rsidRPr="00FA1B47">
              <w:rPr>
                <w:lang w:val="fr-FR"/>
              </w:rPr>
              <w:t>Vue d’ensemble capteur + IA</w:t>
            </w:r>
          </w:p>
        </w:tc>
        <w:tc>
          <w:tcPr>
            <w:tcW w:w="1865" w:type="dxa"/>
            <w:tcPrChange w:id="256" w:author="Mwamba Kasongo, Dahouda (Katanga - CD)" w:date="2025-12-02T11:22:00Z" w16du:dateUtc="2025-12-02T09:22:00Z">
              <w:tcPr>
                <w:tcW w:w="1865" w:type="dxa"/>
              </w:tcPr>
            </w:tcPrChange>
          </w:tcPr>
          <w:p w14:paraId="6F422DD2" w14:textId="77777777" w:rsidR="00E9698C" w:rsidRPr="00FA1B47" w:rsidRDefault="00E9698C">
            <w:pPr>
              <w:rPr>
                <w:lang w:val="fr-FR"/>
              </w:rPr>
            </w:pPr>
            <w:r w:rsidRPr="00FA1B47">
              <w:rPr>
                <w:lang w:val="fr-FR"/>
              </w:rPr>
              <w:t>Réseaux de neurones</w:t>
            </w:r>
          </w:p>
        </w:tc>
      </w:tr>
      <w:tr w:rsidR="00FA1B47" w:rsidRPr="00E9698C" w14:paraId="49368D96" w14:textId="77777777" w:rsidTr="00BB7C21">
        <w:tc>
          <w:tcPr>
            <w:tcW w:w="1736" w:type="dxa"/>
            <w:tcPrChange w:id="257" w:author="Mwamba Kasongo, Dahouda (Katanga - CD)" w:date="2025-12-02T11:22:00Z" w16du:dateUtc="2025-12-02T09:22:00Z">
              <w:tcPr>
                <w:tcW w:w="1736" w:type="dxa"/>
              </w:tcPr>
            </w:tcPrChange>
          </w:tcPr>
          <w:p w14:paraId="5BB052D4" w14:textId="2F455BB3" w:rsidR="00E9698C" w:rsidRPr="00FA1B47" w:rsidRDefault="00E9698C">
            <w:pPr>
              <w:rPr>
                <w:lang w:val="fr-FR"/>
              </w:rPr>
            </w:pPr>
            <w:r w:rsidRPr="00FA1B47">
              <w:rPr>
                <w:lang w:val="fr-FR"/>
              </w:rPr>
              <w:t>Zhang et al.</w:t>
            </w:r>
            <w:ins w:id="258" w:author="Mwamba Kasongo, Dahouda (Katanga - CD)" w:date="2025-12-02T11:23:00Z" w16du:dateUtc="2025-12-02T09:23:00Z">
              <w:r w:rsidR="00BB7C21">
                <w:rPr>
                  <w:lang w:val="fr-FR"/>
                </w:rPr>
                <w:t xml:space="preserve"> </w:t>
              </w:r>
              <w:r w:rsidR="00BB7C21">
                <w:rPr>
                  <w:lang w:val="fr-FR"/>
                </w:rPr>
                <w:t>[</w:t>
              </w:r>
              <w:proofErr w:type="spellStart"/>
              <w:r w:rsidR="00BB7C21">
                <w:rPr>
                  <w:lang w:val="fr-FR"/>
                </w:rPr>
                <w:t>Numero</w:t>
              </w:r>
              <w:proofErr w:type="spellEnd"/>
              <w:r w:rsidR="00BB7C21">
                <w:rPr>
                  <w:lang w:val="fr-FR"/>
                </w:rPr>
                <w:t xml:space="preserve"> de </w:t>
              </w:r>
              <w:proofErr w:type="spellStart"/>
              <w:r w:rsidR="00BB7C21">
                <w:rPr>
                  <w:lang w:val="fr-FR"/>
                </w:rPr>
                <w:t>reference</w:t>
              </w:r>
              <w:proofErr w:type="spellEnd"/>
              <w:r w:rsidR="00BB7C21">
                <w:rPr>
                  <w:lang w:val="fr-FR"/>
                </w:rPr>
                <w:t>]</w:t>
              </w:r>
            </w:ins>
          </w:p>
        </w:tc>
        <w:tc>
          <w:tcPr>
            <w:tcW w:w="1859" w:type="dxa"/>
            <w:tcPrChange w:id="259" w:author="Mwamba Kasongo, Dahouda (Katanga - CD)" w:date="2025-12-02T11:22:00Z" w16du:dateUtc="2025-12-02T09:22:00Z">
              <w:tcPr>
                <w:tcW w:w="1859" w:type="dxa"/>
              </w:tcPr>
            </w:tcPrChange>
          </w:tcPr>
          <w:p w14:paraId="16667BF7" w14:textId="77777777" w:rsidR="00E9698C" w:rsidRPr="00FA1B47" w:rsidRDefault="00E9698C">
            <w:pPr>
              <w:rPr>
                <w:i/>
              </w:rPr>
            </w:pPr>
            <w:r w:rsidRPr="00FA1B47">
              <w:rPr>
                <w:i/>
              </w:rPr>
              <w:t>« </w:t>
            </w:r>
            <w:proofErr w:type="spellStart"/>
            <w:r w:rsidRPr="00FA1B47">
              <w:rPr>
                <w:i/>
              </w:rPr>
              <w:t>Prédictive</w:t>
            </w:r>
            <w:proofErr w:type="spellEnd"/>
            <w:r w:rsidRPr="00FA1B47">
              <w:rPr>
                <w:i/>
              </w:rPr>
              <w:t xml:space="preserve"> maintenance for rotating equipment”</w:t>
            </w:r>
          </w:p>
        </w:tc>
        <w:tc>
          <w:tcPr>
            <w:tcW w:w="1887" w:type="dxa"/>
            <w:tcPrChange w:id="260" w:author="Mwamba Kasongo, Dahouda (Katanga - CD)" w:date="2025-12-02T11:22:00Z" w16du:dateUtc="2025-12-02T09:22:00Z">
              <w:tcPr>
                <w:tcW w:w="1887" w:type="dxa"/>
              </w:tcPr>
            </w:tcPrChange>
          </w:tcPr>
          <w:p w14:paraId="74AE6A40" w14:textId="77777777" w:rsidR="00E9698C" w:rsidRPr="00E9698C" w:rsidRDefault="00E9698C">
            <w:proofErr w:type="spellStart"/>
            <w:r>
              <w:t>Pompes</w:t>
            </w:r>
            <w:proofErr w:type="spellEnd"/>
            <w:r>
              <w:t xml:space="preserve"> et </w:t>
            </w:r>
            <w:proofErr w:type="spellStart"/>
            <w:r>
              <w:t>moteurs</w:t>
            </w:r>
            <w:proofErr w:type="spellEnd"/>
          </w:p>
        </w:tc>
        <w:tc>
          <w:tcPr>
            <w:tcW w:w="2003" w:type="dxa"/>
            <w:tcPrChange w:id="261" w:author="Mwamba Kasongo, Dahouda (Katanga - CD)" w:date="2025-12-02T11:22:00Z" w16du:dateUtc="2025-12-02T09:22:00Z">
              <w:tcPr>
                <w:tcW w:w="2003" w:type="dxa"/>
              </w:tcPr>
            </w:tcPrChange>
          </w:tcPr>
          <w:p w14:paraId="622F09F1" w14:textId="77777777" w:rsidR="00E9698C" w:rsidRPr="00E9698C" w:rsidRDefault="00E9698C">
            <w:r>
              <w:t xml:space="preserve">Series </w:t>
            </w:r>
            <w:proofErr w:type="spellStart"/>
            <w:r>
              <w:t>temporelles</w:t>
            </w:r>
            <w:proofErr w:type="spellEnd"/>
            <w:r>
              <w:t xml:space="preserve"> </w:t>
            </w:r>
            <w:proofErr w:type="spellStart"/>
            <w:r>
              <w:t>vibratoires</w:t>
            </w:r>
            <w:proofErr w:type="spellEnd"/>
          </w:p>
        </w:tc>
        <w:tc>
          <w:tcPr>
            <w:tcW w:w="1865" w:type="dxa"/>
            <w:tcPrChange w:id="262" w:author="Mwamba Kasongo, Dahouda (Katanga - CD)" w:date="2025-12-02T11:22:00Z" w16du:dateUtc="2025-12-02T09:22:00Z">
              <w:tcPr>
                <w:tcW w:w="1865" w:type="dxa"/>
              </w:tcPr>
            </w:tcPrChange>
          </w:tcPr>
          <w:p w14:paraId="419D4395" w14:textId="77777777" w:rsidR="00E9698C" w:rsidRPr="00E9698C" w:rsidRDefault="00E9698C">
            <w:r>
              <w:t>CNN, RNN</w:t>
            </w:r>
          </w:p>
        </w:tc>
      </w:tr>
      <w:tr w:rsidR="00FA1B47" w:rsidRPr="00E9698C" w14:paraId="1D59D63B" w14:textId="77777777" w:rsidTr="00BB7C21">
        <w:tc>
          <w:tcPr>
            <w:tcW w:w="1736" w:type="dxa"/>
            <w:tcPrChange w:id="263" w:author="Mwamba Kasongo, Dahouda (Katanga - CD)" w:date="2025-12-02T11:22:00Z" w16du:dateUtc="2025-12-02T09:22:00Z">
              <w:tcPr>
                <w:tcW w:w="1736" w:type="dxa"/>
              </w:tcPr>
            </w:tcPrChange>
          </w:tcPr>
          <w:p w14:paraId="4CE280E5" w14:textId="4FF7BE02" w:rsidR="00E9698C" w:rsidRPr="00FA1B47" w:rsidRDefault="00E9698C">
            <w:pPr>
              <w:rPr>
                <w:lang w:val="fr-FR"/>
              </w:rPr>
            </w:pPr>
            <w:proofErr w:type="spellStart"/>
            <w:r w:rsidRPr="00BB7C21">
              <w:rPr>
                <w:lang w:val="fr-FR"/>
                <w:rPrChange w:id="264" w:author="Mwamba Kasongo, Dahouda (Katanga - CD)" w:date="2025-12-02T11:23:00Z" w16du:dateUtc="2025-12-02T09:23:00Z">
                  <w:rPr/>
                </w:rPrChange>
              </w:rPr>
              <w:lastRenderedPageBreak/>
              <w:t>Bousdekis</w:t>
            </w:r>
            <w:proofErr w:type="spellEnd"/>
            <w:r w:rsidRPr="00BB7C21">
              <w:rPr>
                <w:lang w:val="fr-FR"/>
                <w:rPrChange w:id="265" w:author="Mwamba Kasongo, Dahouda (Katanga - CD)" w:date="2025-12-02T11:23:00Z" w16du:dateUtc="2025-12-02T09:23:00Z">
                  <w:rPr/>
                </w:rPrChange>
              </w:rPr>
              <w:t xml:space="preserve"> et al.</w:t>
            </w:r>
            <w:ins w:id="266" w:author="Mwamba Kasongo, Dahouda (Katanga - CD)" w:date="2025-12-02T11:23:00Z" w16du:dateUtc="2025-12-02T09:23:00Z">
              <w:r w:rsidR="00BB7C21" w:rsidRPr="00BB7C21">
                <w:rPr>
                  <w:lang w:val="fr-FR"/>
                  <w:rPrChange w:id="267" w:author="Mwamba Kasongo, Dahouda (Katanga - CD)" w:date="2025-12-02T11:23:00Z" w16du:dateUtc="2025-12-02T09:23:00Z">
                    <w:rPr/>
                  </w:rPrChange>
                </w:rPr>
                <w:t xml:space="preserve"> </w:t>
              </w:r>
              <w:r w:rsidR="00BB7C21">
                <w:rPr>
                  <w:lang w:val="fr-FR"/>
                </w:rPr>
                <w:t>[</w:t>
              </w:r>
              <w:proofErr w:type="spellStart"/>
              <w:r w:rsidR="00BB7C21">
                <w:rPr>
                  <w:lang w:val="fr-FR"/>
                </w:rPr>
                <w:t>Numero</w:t>
              </w:r>
              <w:proofErr w:type="spellEnd"/>
              <w:r w:rsidR="00BB7C21">
                <w:rPr>
                  <w:lang w:val="fr-FR"/>
                </w:rPr>
                <w:t xml:space="preserve"> de </w:t>
              </w:r>
              <w:proofErr w:type="spellStart"/>
              <w:r w:rsidR="00BB7C21">
                <w:rPr>
                  <w:lang w:val="fr-FR"/>
                </w:rPr>
                <w:t>reference</w:t>
              </w:r>
              <w:proofErr w:type="spellEnd"/>
              <w:r w:rsidR="00BB7C21">
                <w:rPr>
                  <w:lang w:val="fr-FR"/>
                </w:rPr>
                <w:t>]</w:t>
              </w:r>
            </w:ins>
          </w:p>
        </w:tc>
        <w:tc>
          <w:tcPr>
            <w:tcW w:w="1859" w:type="dxa"/>
            <w:tcPrChange w:id="268" w:author="Mwamba Kasongo, Dahouda (Katanga - CD)" w:date="2025-12-02T11:22:00Z" w16du:dateUtc="2025-12-02T09:22:00Z">
              <w:tcPr>
                <w:tcW w:w="1859" w:type="dxa"/>
              </w:tcPr>
            </w:tcPrChange>
          </w:tcPr>
          <w:p w14:paraId="28779D05" w14:textId="77777777" w:rsidR="00E9698C" w:rsidRPr="00FA1B47" w:rsidRDefault="00E9698C">
            <w:pPr>
              <w:rPr>
                <w:i/>
              </w:rPr>
            </w:pPr>
            <w:r w:rsidRPr="00FA1B47">
              <w:rPr>
                <w:i/>
              </w:rPr>
              <w:t>“Big data Architecture for predictive maintenance”</w:t>
            </w:r>
          </w:p>
        </w:tc>
        <w:tc>
          <w:tcPr>
            <w:tcW w:w="1887" w:type="dxa"/>
            <w:tcPrChange w:id="269" w:author="Mwamba Kasongo, Dahouda (Katanga - CD)" w:date="2025-12-02T11:22:00Z" w16du:dateUtc="2025-12-02T09:22:00Z">
              <w:tcPr>
                <w:tcW w:w="1887" w:type="dxa"/>
              </w:tcPr>
            </w:tcPrChange>
          </w:tcPr>
          <w:p w14:paraId="0FCF9BC4" w14:textId="77777777" w:rsidR="00E9698C" w:rsidRDefault="00E9698C">
            <w:r>
              <w:t xml:space="preserve">Architecture </w:t>
            </w:r>
            <w:proofErr w:type="spellStart"/>
            <w:r>
              <w:t>modualaire</w:t>
            </w:r>
            <w:proofErr w:type="spellEnd"/>
          </w:p>
        </w:tc>
        <w:tc>
          <w:tcPr>
            <w:tcW w:w="2003" w:type="dxa"/>
            <w:tcPrChange w:id="270" w:author="Mwamba Kasongo, Dahouda (Katanga - CD)" w:date="2025-12-02T11:22:00Z" w16du:dateUtc="2025-12-02T09:22:00Z">
              <w:tcPr>
                <w:tcW w:w="2003" w:type="dxa"/>
              </w:tcPr>
            </w:tcPrChange>
          </w:tcPr>
          <w:p w14:paraId="2A97649A" w14:textId="77777777" w:rsidR="00E9698C" w:rsidRDefault="00E9698C">
            <w:proofErr w:type="spellStart"/>
            <w:r>
              <w:t>Couplage</w:t>
            </w:r>
            <w:proofErr w:type="spellEnd"/>
            <w:r>
              <w:t xml:space="preserve"> SCADA + IA</w:t>
            </w:r>
          </w:p>
        </w:tc>
        <w:tc>
          <w:tcPr>
            <w:tcW w:w="1865" w:type="dxa"/>
            <w:tcPrChange w:id="271" w:author="Mwamba Kasongo, Dahouda (Katanga - CD)" w:date="2025-12-02T11:22:00Z" w16du:dateUtc="2025-12-02T09:22:00Z">
              <w:tcPr>
                <w:tcW w:w="1865" w:type="dxa"/>
              </w:tcPr>
            </w:tcPrChange>
          </w:tcPr>
          <w:p w14:paraId="0CFB3CD8" w14:textId="77777777" w:rsidR="00E9698C" w:rsidRDefault="00E9698C" w:rsidP="00D26A20">
            <w:pPr>
              <w:keepNext/>
            </w:pPr>
            <w:r>
              <w:t>Decision tree, Gradient Boosting</w:t>
            </w:r>
          </w:p>
        </w:tc>
      </w:tr>
    </w:tbl>
    <w:p w14:paraId="7DE1D0E6" w14:textId="77777777" w:rsidR="00D26A20" w:rsidRPr="00D26A20" w:rsidRDefault="00D26A20" w:rsidP="001E3B97">
      <w:pPr>
        <w:ind w:firstLine="0"/>
        <w:rPr>
          <w:lang w:val="fr-FR"/>
        </w:rPr>
      </w:pPr>
    </w:p>
    <w:p w14:paraId="2D78DF25" w14:textId="77777777" w:rsidR="00CE44DC" w:rsidRPr="00CE44DC" w:rsidRDefault="00CE44DC">
      <w:pPr>
        <w:pStyle w:val="Heading2"/>
        <w:numPr>
          <w:ilvl w:val="1"/>
          <w:numId w:val="1"/>
        </w:numPr>
        <w:ind w:left="426"/>
        <w:rPr>
          <w:lang w:val="fr-FR"/>
        </w:rPr>
      </w:pPr>
      <w:bookmarkStart w:id="272" w:name="_Toc215349611"/>
      <w:r>
        <w:rPr>
          <w:lang w:val="fr-FR"/>
        </w:rPr>
        <w:t>Positionnement du présent travail</w:t>
      </w:r>
      <w:bookmarkEnd w:id="272"/>
      <w:r>
        <w:rPr>
          <w:lang w:val="fr-FR"/>
        </w:rPr>
        <w:t xml:space="preserve"> </w:t>
      </w:r>
    </w:p>
    <w:p w14:paraId="11155C72" w14:textId="0996517C" w:rsidR="00E9698C" w:rsidRDefault="00CE44DC">
      <w:pPr>
        <w:rPr>
          <w:lang w:val="fr-FR"/>
        </w:rPr>
      </w:pPr>
      <w:r>
        <w:rPr>
          <w:lang w:val="fr-FR"/>
        </w:rPr>
        <w:t xml:space="preserve">Le présent </w:t>
      </w:r>
      <w:r w:rsidR="005459F9">
        <w:rPr>
          <w:lang w:val="fr-FR"/>
        </w:rPr>
        <w:t xml:space="preserve">projet s’inscrit dans la continuité de ces recherches, mais se distingue par </w:t>
      </w:r>
      <w:r>
        <w:rPr>
          <w:lang w:val="fr-FR"/>
        </w:rPr>
        <w:t>:</w:t>
      </w:r>
    </w:p>
    <w:p w14:paraId="7B883842" w14:textId="05F690F6" w:rsidR="00CE44DC" w:rsidRDefault="00CE44DC">
      <w:pPr>
        <w:numPr>
          <w:ilvl w:val="0"/>
          <w:numId w:val="6"/>
        </w:numPr>
        <w:rPr>
          <w:lang w:val="fr-FR"/>
        </w:rPr>
      </w:pPr>
      <w:r>
        <w:rPr>
          <w:lang w:val="fr-FR"/>
        </w:rPr>
        <w:t xml:space="preserve">Exploiter les données </w:t>
      </w:r>
      <w:r w:rsidR="005459F9">
        <w:rPr>
          <w:lang w:val="fr-FR"/>
        </w:rPr>
        <w:t>spécifiques</w:t>
      </w:r>
      <w:r>
        <w:rPr>
          <w:lang w:val="fr-FR"/>
        </w:rPr>
        <w:t xml:space="preserve"> </w:t>
      </w:r>
      <w:r w:rsidR="005459F9">
        <w:rPr>
          <w:lang w:val="fr-FR"/>
        </w:rPr>
        <w:t>aux</w:t>
      </w:r>
      <w:r>
        <w:rPr>
          <w:lang w:val="fr-FR"/>
        </w:rPr>
        <w:t xml:space="preserve"> pompes de la section neutralisation </w:t>
      </w:r>
      <w:r w:rsidR="005459F9">
        <w:rPr>
          <w:lang w:val="fr-FR"/>
        </w:rPr>
        <w:t>de KCC/</w:t>
      </w:r>
      <w:proofErr w:type="spellStart"/>
      <w:r w:rsidR="00E16C0E">
        <w:rPr>
          <w:lang w:val="fr-FR"/>
        </w:rPr>
        <w:t>Luilu</w:t>
      </w:r>
      <w:proofErr w:type="spellEnd"/>
      <w:r w:rsidR="00E16C0E">
        <w:rPr>
          <w:lang w:val="fr-FR"/>
        </w:rPr>
        <w:t xml:space="preserve"> pour prédire simplement la cavitation de la </w:t>
      </w:r>
      <w:r w:rsidR="00420C48">
        <w:rPr>
          <w:lang w:val="fr-FR"/>
        </w:rPr>
        <w:t>pompe ;</w:t>
      </w:r>
    </w:p>
    <w:p w14:paraId="33E33AAE" w14:textId="67C66797" w:rsidR="00CE44DC" w:rsidRDefault="00CE44DC">
      <w:pPr>
        <w:numPr>
          <w:ilvl w:val="0"/>
          <w:numId w:val="6"/>
        </w:numPr>
        <w:rPr>
          <w:lang w:val="fr-FR"/>
        </w:rPr>
      </w:pPr>
      <w:r>
        <w:rPr>
          <w:lang w:val="fr-FR"/>
        </w:rPr>
        <w:t xml:space="preserve">Elaborer un modèle mathématique </w:t>
      </w:r>
      <w:r w:rsidR="005459F9">
        <w:rPr>
          <w:lang w:val="fr-FR"/>
        </w:rPr>
        <w:t xml:space="preserve">hybride combinant loi de </w:t>
      </w:r>
      <w:proofErr w:type="spellStart"/>
      <w:r w:rsidR="005459F9">
        <w:rPr>
          <w:lang w:val="fr-FR"/>
        </w:rPr>
        <w:t>Weibull</w:t>
      </w:r>
      <w:proofErr w:type="spellEnd"/>
      <w:r w:rsidR="005459F9">
        <w:rPr>
          <w:lang w:val="fr-FR"/>
        </w:rPr>
        <w:t xml:space="preserve">, modèle de Cox et logique </w:t>
      </w:r>
      <w:r w:rsidR="00E16C0E">
        <w:rPr>
          <w:lang w:val="fr-FR"/>
        </w:rPr>
        <w:t>floue ;</w:t>
      </w:r>
    </w:p>
    <w:p w14:paraId="2F4F050C" w14:textId="42112231" w:rsidR="00CE44DC" w:rsidRDefault="005459F9">
      <w:pPr>
        <w:numPr>
          <w:ilvl w:val="0"/>
          <w:numId w:val="6"/>
        </w:numPr>
        <w:rPr>
          <w:lang w:val="fr-FR"/>
        </w:rPr>
      </w:pPr>
      <w:r>
        <w:rPr>
          <w:lang w:val="fr-FR"/>
        </w:rPr>
        <w:t>La volonté de proposer une solution pragmatique, durable et adaptée aux contraintes locales (corrosion</w:t>
      </w:r>
      <w:r w:rsidR="00E16C0E">
        <w:rPr>
          <w:lang w:val="fr-FR"/>
        </w:rPr>
        <w:t>, abrasivité, fluctuations de débits)</w:t>
      </w:r>
      <w:r w:rsidR="00CE44DC">
        <w:rPr>
          <w:lang w:val="fr-FR"/>
        </w:rPr>
        <w:t>.</w:t>
      </w:r>
    </w:p>
    <w:p w14:paraId="05815D0D" w14:textId="77777777" w:rsidR="003468D8" w:rsidRDefault="00CE44DC" w:rsidP="00CE44DC">
      <w:pPr>
        <w:rPr>
          <w:lang w:val="fr-FR"/>
        </w:rPr>
      </w:pPr>
      <w:r>
        <w:rPr>
          <w:lang w:val="fr-FR"/>
        </w:rPr>
        <w:t>Il s’inscrit dans une démarche d’innovation pragmatique, au service de la performance industrielle et de la fiabilité des équipements.</w:t>
      </w:r>
    </w:p>
    <w:p w14:paraId="3AE42643" w14:textId="5D9CAA4F" w:rsidR="003468D8" w:rsidRPr="00B051F4" w:rsidRDefault="00E16C0E" w:rsidP="00E16C0E">
      <w:pPr>
        <w:spacing w:after="0" w:line="240" w:lineRule="auto"/>
        <w:jc w:val="left"/>
        <w:rPr>
          <w:lang w:val="fr-FR"/>
        </w:rPr>
      </w:pPr>
      <w:r>
        <w:rPr>
          <w:lang w:val="fr-FR"/>
        </w:rPr>
        <w:br w:type="page"/>
      </w:r>
    </w:p>
    <w:p w14:paraId="558A6F13" w14:textId="77777777" w:rsidR="00E165E8" w:rsidRPr="00B051F4" w:rsidRDefault="00FA1B47">
      <w:pPr>
        <w:pStyle w:val="Heading2"/>
        <w:numPr>
          <w:ilvl w:val="1"/>
          <w:numId w:val="1"/>
        </w:numPr>
        <w:ind w:left="426"/>
        <w:rPr>
          <w:lang w:val="fr-FR"/>
        </w:rPr>
      </w:pPr>
      <w:bookmarkStart w:id="273" w:name="_Toc215349612"/>
      <w:r w:rsidRPr="00B051F4">
        <w:rPr>
          <w:lang w:val="fr-FR"/>
        </w:rPr>
        <w:lastRenderedPageBreak/>
        <w:t>Conclusion</w:t>
      </w:r>
      <w:bookmarkEnd w:id="273"/>
    </w:p>
    <w:p w14:paraId="3AD410D5" w14:textId="77777777" w:rsidR="00E165E8" w:rsidRDefault="00FA1B47">
      <w:pPr>
        <w:rPr>
          <w:lang w:val="fr-FR"/>
        </w:rPr>
      </w:pPr>
      <w:r w:rsidRPr="00B051F4">
        <w:rPr>
          <w:lang w:val="fr-FR"/>
        </w:rPr>
        <w:t xml:space="preserve">La littérature montre que la maintenance prédictive des pompes industrielles repose sur une synergie entre capteurs intelligents, architectures Big Data et algorithmes d’apprentissage automatique. Les travaux convergent vers des modèles hybrides capables de traiter des données hétérogènes en temps réel pour anticiper les défaillances. Le cas des pompes de la section Neutralisation / KCC </w:t>
      </w:r>
      <w:proofErr w:type="spellStart"/>
      <w:r w:rsidRPr="00B051F4">
        <w:rPr>
          <w:lang w:val="fr-FR"/>
        </w:rPr>
        <w:t>Luilu</w:t>
      </w:r>
      <w:proofErr w:type="spellEnd"/>
      <w:r w:rsidRPr="00B051F4">
        <w:rPr>
          <w:lang w:val="fr-FR"/>
        </w:rPr>
        <w:t xml:space="preserve"> s’inscrit dans cette dynamique, avec un fort potentiel pour l’implémentation d’un système intelligent basé sur les séries temporelles et les algorithmes de </w:t>
      </w:r>
      <w:proofErr w:type="spellStart"/>
      <w:r w:rsidRPr="00B051F4">
        <w:rPr>
          <w:lang w:val="fr-FR"/>
        </w:rPr>
        <w:t>deep</w:t>
      </w:r>
      <w:proofErr w:type="spellEnd"/>
      <w:r w:rsidRPr="00B051F4">
        <w:rPr>
          <w:lang w:val="fr-FR"/>
        </w:rPr>
        <w:t xml:space="preserve"> </w:t>
      </w:r>
      <w:proofErr w:type="spellStart"/>
      <w:r w:rsidRPr="00B051F4">
        <w:rPr>
          <w:lang w:val="fr-FR"/>
        </w:rPr>
        <w:t>learning</w:t>
      </w:r>
      <w:proofErr w:type="spellEnd"/>
      <w:r w:rsidRPr="00B051F4">
        <w:rPr>
          <w:lang w:val="fr-FR"/>
        </w:rPr>
        <w:t>.</w:t>
      </w:r>
    </w:p>
    <w:p w14:paraId="7496888D" w14:textId="77777777" w:rsidR="00CE44DC" w:rsidRDefault="00CE44DC" w:rsidP="00CE44DC">
      <w:pPr>
        <w:ind w:firstLine="576"/>
        <w:rPr>
          <w:lang w:val="fr-FR"/>
        </w:rPr>
      </w:pPr>
      <w:r w:rsidRPr="00CE44DC">
        <w:rPr>
          <w:lang w:val="fr-FR"/>
        </w:rPr>
        <w:t xml:space="preserve">Nous avons tout d’abord établi </w:t>
      </w:r>
      <w:r w:rsidRPr="00CE44DC">
        <w:rPr>
          <w:b/>
          <w:lang w:val="fr-FR"/>
        </w:rPr>
        <w:t xml:space="preserve">une classification claire </w:t>
      </w:r>
      <w:r w:rsidRPr="00CE44DC">
        <w:rPr>
          <w:lang w:val="fr-FR"/>
        </w:rPr>
        <w:t xml:space="preserve">des pompes, en distinguant deux grands familles : les pompes volumétriques (alternatives et rotatives) et les pompes </w:t>
      </w:r>
      <w:r>
        <w:rPr>
          <w:lang w:val="fr-FR"/>
        </w:rPr>
        <w:t>hydrodynamiques</w:t>
      </w:r>
      <w:r w:rsidRPr="00CE44DC">
        <w:rPr>
          <w:lang w:val="fr-FR"/>
        </w:rPr>
        <w:t>. Pour cette dernière catégorie, très répandue dans l’industrie, nous avons détaillé son principe de fonctionnement, qui repose sur la conversion de l’énergie cinétique en énergie de pression via la force centrifuge, et décrit ses composants principaux tels que la roue, la volute et le diffuseur.</w:t>
      </w:r>
    </w:p>
    <w:p w14:paraId="4E018CDF" w14:textId="77777777" w:rsidR="00CE44DC" w:rsidRPr="00CE44DC" w:rsidRDefault="00CE44DC" w:rsidP="00CE44DC">
      <w:pPr>
        <w:ind w:firstLine="576"/>
        <w:rPr>
          <w:lang w:val="fr-FR"/>
        </w:rPr>
      </w:pPr>
      <w:r>
        <w:rPr>
          <w:lang w:val="fr-FR"/>
        </w:rPr>
        <w:t xml:space="preserve">Nous avons également parlé du Big Data, </w:t>
      </w:r>
      <w:r w:rsidR="003468D8">
        <w:rPr>
          <w:lang w:val="fr-FR"/>
        </w:rPr>
        <w:t xml:space="preserve">couplé à l’intelligence artificielle et donc capable de prévoir avec précision </w:t>
      </w:r>
      <w:proofErr w:type="spellStart"/>
      <w:r w:rsidR="003468D8">
        <w:rPr>
          <w:lang w:val="fr-FR"/>
        </w:rPr>
        <w:t>a</w:t>
      </w:r>
      <w:proofErr w:type="spellEnd"/>
      <w:r w:rsidR="003468D8">
        <w:rPr>
          <w:lang w:val="fr-FR"/>
        </w:rPr>
        <w:t xml:space="preserve"> quel moment une pompe tombera en panne. Au de-là de ça, nous avons également élaborer la liste des Intelligences artificielles et leur domaine de prédilection.</w:t>
      </w:r>
    </w:p>
    <w:p w14:paraId="2C862666" w14:textId="5F48FE85" w:rsidR="00E16C0E" w:rsidRDefault="00CE44DC" w:rsidP="00CE44DC">
      <w:pPr>
        <w:ind w:firstLine="576"/>
        <w:rPr>
          <w:lang w:val="fr-FR"/>
        </w:rPr>
      </w:pPr>
      <w:r w:rsidRPr="00CE44DC">
        <w:rPr>
          <w:lang w:val="fr-FR"/>
        </w:rPr>
        <w:t xml:space="preserve">En résumé, ce chapitre, théorique permet de comprendre que </w:t>
      </w:r>
      <w:r w:rsidRPr="00CE44DC">
        <w:rPr>
          <w:b/>
          <w:lang w:val="fr-FR"/>
        </w:rPr>
        <w:t xml:space="preserve">la durabilité et l’efficacité </w:t>
      </w:r>
      <w:r w:rsidRPr="00CE44DC">
        <w:rPr>
          <w:lang w:val="fr-FR"/>
        </w:rPr>
        <w:t>d’une pompe industrielle ne dépendent seulement de sa conception initiale, mais aussi de la qualité de son installation, de la pertinence de son exploitation et surtout de la rigueur de sa mise en maintenance. La maitrise de ces concepts est un prérequis indispensable pour envisager toute analyse plus poussée, telle que l’optimisation des plans de maintenance ou la mise en place de dispositif de surveillance, qui pourraient faire l’objet dans chapitres suivants.</w:t>
      </w:r>
    </w:p>
    <w:p w14:paraId="0E591042" w14:textId="77777777" w:rsidR="00E16C0E" w:rsidRDefault="00E16C0E">
      <w:pPr>
        <w:spacing w:after="0" w:line="240" w:lineRule="auto"/>
        <w:jc w:val="left"/>
        <w:rPr>
          <w:lang w:val="fr-FR"/>
        </w:rPr>
      </w:pPr>
      <w:r>
        <w:rPr>
          <w:lang w:val="fr-FR"/>
        </w:rPr>
        <w:br w:type="page"/>
      </w:r>
    </w:p>
    <w:p w14:paraId="3199406A" w14:textId="66523BCA" w:rsidR="00DD70FE" w:rsidRDefault="00E16C0E">
      <w:pPr>
        <w:pStyle w:val="Heading1"/>
        <w:numPr>
          <w:ilvl w:val="0"/>
          <w:numId w:val="1"/>
        </w:numPr>
        <w:rPr>
          <w:lang w:val="fr-FR"/>
        </w:rPr>
      </w:pPr>
      <w:bookmarkStart w:id="274" w:name="_Toc215349613"/>
      <w:r>
        <w:rPr>
          <w:lang w:val="fr-FR"/>
        </w:rPr>
        <w:lastRenderedPageBreak/>
        <w:t>analyse de la cavitation comme défaillance majeure des pompes industrielles</w:t>
      </w:r>
      <w:bookmarkEnd w:id="274"/>
    </w:p>
    <w:p w14:paraId="0FB6AFAE" w14:textId="20478BE0" w:rsidR="00262B9D" w:rsidRPr="00262B9D" w:rsidRDefault="00E16C0E">
      <w:pPr>
        <w:pStyle w:val="Heading2"/>
        <w:numPr>
          <w:ilvl w:val="1"/>
          <w:numId w:val="1"/>
        </w:numPr>
        <w:rPr>
          <w:lang w:val="fr-FR"/>
        </w:rPr>
      </w:pPr>
      <w:bookmarkStart w:id="275" w:name="_Toc215349614"/>
      <w:r w:rsidRPr="00E16C0E">
        <w:t>Introduction</w:t>
      </w:r>
      <w:r>
        <w:rPr>
          <w:lang w:val="fr-FR"/>
        </w:rPr>
        <w:t xml:space="preserve"> partielle</w:t>
      </w:r>
      <w:bookmarkEnd w:id="275"/>
    </w:p>
    <w:p w14:paraId="0C820350" w14:textId="669CA09C" w:rsidR="00262B9D" w:rsidRPr="00687DA5" w:rsidRDefault="00262B9D" w:rsidP="00262B9D">
      <w:pPr>
        <w:rPr>
          <w:lang w:val="fr-FR"/>
        </w:rPr>
      </w:pPr>
      <w:r w:rsidRPr="00687DA5">
        <w:rPr>
          <w:lang w:val="fr-FR"/>
        </w:rPr>
        <w:t>La cavitation est un phénomène hydrodynamique complexe qui se manifeste dans les systèmes de pompage lorsque la pression locale du fluide descend en dessous de sa pression de vapeur, entraînant la formation et l’effondrement de bulles de vapeur. Ce processus, étudié depuis le milieu du XX</w:t>
      </w:r>
      <w:r>
        <w:t>ᵉ</w:t>
      </w:r>
      <w:r w:rsidRPr="00687DA5">
        <w:rPr>
          <w:lang w:val="fr-FR"/>
        </w:rPr>
        <w:t xml:space="preserve"> siècle, est reconnu comme l’une des principales causes de défaillance des pompes industrielles (Knapp, Daily &amp; </w:t>
      </w:r>
      <w:proofErr w:type="spellStart"/>
      <w:r w:rsidRPr="00687DA5">
        <w:rPr>
          <w:lang w:val="fr-FR"/>
        </w:rPr>
        <w:t>Hammitt</w:t>
      </w:r>
      <w:proofErr w:type="spellEnd"/>
      <w:r w:rsidRPr="00687DA5">
        <w:rPr>
          <w:lang w:val="fr-FR"/>
        </w:rPr>
        <w:t xml:space="preserve">, </w:t>
      </w:r>
      <w:sdt>
        <w:sdtPr>
          <w:rPr>
            <w:lang w:val="fr-FR"/>
          </w:rPr>
          <w:id w:val="-153300142"/>
          <w:citation/>
        </w:sdtPr>
        <w:sdtContent>
          <w:r>
            <w:rPr>
              <w:lang w:val="fr-FR"/>
            </w:rPr>
            <w:fldChar w:fldCharType="begin"/>
          </w:r>
          <w:r>
            <w:rPr>
              <w:lang w:val="fr-FR"/>
            </w:rPr>
            <w:instrText xml:space="preserve"> CITATION Kna70 \l 1036 </w:instrText>
          </w:r>
          <w:r>
            <w:rPr>
              <w:lang w:val="fr-FR"/>
            </w:rPr>
            <w:fldChar w:fldCharType="separate"/>
          </w:r>
          <w:r w:rsidR="0033067A" w:rsidRPr="0033067A">
            <w:rPr>
              <w:noProof/>
              <w:lang w:val="fr-FR"/>
            </w:rPr>
            <w:t>[8]</w:t>
          </w:r>
          <w:r>
            <w:rPr>
              <w:lang w:val="fr-FR"/>
            </w:rPr>
            <w:fldChar w:fldCharType="end"/>
          </w:r>
        </w:sdtContent>
      </w:sdt>
      <w:r w:rsidRPr="00687DA5">
        <w:rPr>
          <w:lang w:val="fr-FR"/>
        </w:rPr>
        <w:t xml:space="preserve">; </w:t>
      </w:r>
      <w:proofErr w:type="spellStart"/>
      <w:r w:rsidRPr="00687DA5">
        <w:rPr>
          <w:lang w:val="fr-FR"/>
        </w:rPr>
        <w:t>Brennen</w:t>
      </w:r>
      <w:proofErr w:type="spellEnd"/>
      <w:r w:rsidRPr="00687DA5">
        <w:rPr>
          <w:lang w:val="fr-FR"/>
        </w:rPr>
        <w:t xml:space="preserve">, </w:t>
      </w:r>
      <w:sdt>
        <w:sdtPr>
          <w:rPr>
            <w:lang w:val="fr-FR"/>
          </w:rPr>
          <w:id w:val="-1441367691"/>
          <w:citation/>
        </w:sdtPr>
        <w:sdtContent>
          <w:r>
            <w:rPr>
              <w:lang w:val="fr-FR"/>
            </w:rPr>
            <w:fldChar w:fldCharType="begin"/>
          </w:r>
          <w:r>
            <w:rPr>
              <w:lang w:val="fr-FR"/>
            </w:rPr>
            <w:instrText xml:space="preserve"> CITATION Bre95 \l 1036 </w:instrText>
          </w:r>
          <w:r>
            <w:rPr>
              <w:lang w:val="fr-FR"/>
            </w:rPr>
            <w:fldChar w:fldCharType="separate"/>
          </w:r>
          <w:r w:rsidR="0033067A" w:rsidRPr="0033067A">
            <w:rPr>
              <w:noProof/>
              <w:lang w:val="fr-FR"/>
            </w:rPr>
            <w:t>[9]</w:t>
          </w:r>
          <w:r>
            <w:rPr>
              <w:lang w:val="fr-FR"/>
            </w:rPr>
            <w:fldChar w:fldCharType="end"/>
          </w:r>
        </w:sdtContent>
      </w:sdt>
      <w:r w:rsidRPr="00687DA5">
        <w:rPr>
          <w:lang w:val="fr-FR"/>
        </w:rPr>
        <w:t xml:space="preserve">).  </w:t>
      </w:r>
    </w:p>
    <w:p w14:paraId="2BF4633C" w14:textId="3E4E72DA" w:rsidR="00262B9D" w:rsidRPr="00687DA5" w:rsidRDefault="00262B9D" w:rsidP="00262B9D">
      <w:pPr>
        <w:rPr>
          <w:lang w:val="fr-FR"/>
        </w:rPr>
      </w:pPr>
      <w:r w:rsidRPr="00687DA5">
        <w:rPr>
          <w:lang w:val="fr-FR"/>
        </w:rPr>
        <w:t>Dans le contexte des installations industrielles, la cavitation revêt une importance particulière en raison de ses effets destructeurs. L’implosion des bulles génère des micro‑jets et des ondes de choc capables d’endommager les surfaces métalliques, provoquant une érosion accélérée, une corrosion aggravée et une perte significative de rendement hydraulique (</w:t>
      </w:r>
      <w:proofErr w:type="spellStart"/>
      <w:r w:rsidRPr="00687DA5">
        <w:rPr>
          <w:lang w:val="fr-FR"/>
        </w:rPr>
        <w:t>Lecoffre</w:t>
      </w:r>
      <w:proofErr w:type="spellEnd"/>
      <w:r w:rsidRPr="00687DA5">
        <w:rPr>
          <w:lang w:val="fr-FR"/>
        </w:rPr>
        <w:t xml:space="preserve">, </w:t>
      </w:r>
      <w:sdt>
        <w:sdtPr>
          <w:rPr>
            <w:lang w:val="fr-FR"/>
          </w:rPr>
          <w:id w:val="-2032871789"/>
          <w:citation/>
        </w:sdtPr>
        <w:sdtContent>
          <w:r>
            <w:rPr>
              <w:lang w:val="fr-FR"/>
            </w:rPr>
            <w:fldChar w:fldCharType="begin"/>
          </w:r>
          <w:r>
            <w:rPr>
              <w:lang w:val="fr-FR"/>
            </w:rPr>
            <w:instrText xml:space="preserve"> CITATION Lec09 \l 1036 </w:instrText>
          </w:r>
          <w:r>
            <w:rPr>
              <w:lang w:val="fr-FR"/>
            </w:rPr>
            <w:fldChar w:fldCharType="separate"/>
          </w:r>
          <w:r w:rsidR="0033067A" w:rsidRPr="0033067A">
            <w:rPr>
              <w:noProof/>
              <w:lang w:val="fr-FR"/>
            </w:rPr>
            <w:t>[10]</w:t>
          </w:r>
          <w:r>
            <w:rPr>
              <w:lang w:val="fr-FR"/>
            </w:rPr>
            <w:fldChar w:fldCharType="end"/>
          </w:r>
        </w:sdtContent>
      </w:sdt>
      <w:r w:rsidRPr="00687DA5">
        <w:rPr>
          <w:lang w:val="fr-FR"/>
        </w:rPr>
        <w:t xml:space="preserve">). Ces conséquences se traduisent par une diminution de la durée de vie des équipements, une augmentation des coûts de maintenance et des arrêts imprévus qui affectent directement la productivité et la fiabilité des opérations (Perret, </w:t>
      </w:r>
      <w:sdt>
        <w:sdtPr>
          <w:rPr>
            <w:lang w:val="fr-FR"/>
          </w:rPr>
          <w:id w:val="872801739"/>
          <w:citation/>
        </w:sdtPr>
        <w:sdtContent>
          <w:r>
            <w:rPr>
              <w:lang w:val="fr-FR"/>
            </w:rPr>
            <w:fldChar w:fldCharType="begin"/>
          </w:r>
          <w:r>
            <w:rPr>
              <w:lang w:val="fr-FR"/>
            </w:rPr>
            <w:instrText xml:space="preserve"> CITATION Per16 \l 1036 </w:instrText>
          </w:r>
          <w:r>
            <w:rPr>
              <w:lang w:val="fr-FR"/>
            </w:rPr>
            <w:fldChar w:fldCharType="separate"/>
          </w:r>
          <w:r w:rsidR="0033067A" w:rsidRPr="0033067A">
            <w:rPr>
              <w:noProof/>
              <w:lang w:val="fr-FR"/>
            </w:rPr>
            <w:t>[11]</w:t>
          </w:r>
          <w:r>
            <w:rPr>
              <w:lang w:val="fr-FR"/>
            </w:rPr>
            <w:fldChar w:fldCharType="end"/>
          </w:r>
        </w:sdtContent>
      </w:sdt>
      <w:r w:rsidRPr="00687DA5">
        <w:rPr>
          <w:lang w:val="fr-FR"/>
        </w:rPr>
        <w:t xml:space="preserve">).  </w:t>
      </w:r>
    </w:p>
    <w:p w14:paraId="77E3CF57" w14:textId="52E9DA4A" w:rsidR="00262B9D" w:rsidRPr="00687DA5" w:rsidRDefault="00262B9D" w:rsidP="00262B9D">
      <w:pPr>
        <w:rPr>
          <w:lang w:val="fr-FR"/>
        </w:rPr>
      </w:pPr>
      <w:r w:rsidRPr="00687DA5">
        <w:rPr>
          <w:lang w:val="fr-FR"/>
        </w:rPr>
        <w:t>Le choix de la cavitation comme défaillance majeure à analyser dans ce travail se justifie par son impact transversal dans différents secteurs industriels. Dans le domaine minier et métallurgique, notamment au sein des installations de KCC/</w:t>
      </w:r>
      <w:proofErr w:type="spellStart"/>
      <w:r w:rsidRPr="00687DA5">
        <w:rPr>
          <w:lang w:val="fr-FR"/>
        </w:rPr>
        <w:t>Luilu</w:t>
      </w:r>
      <w:proofErr w:type="spellEnd"/>
      <w:r w:rsidRPr="00687DA5">
        <w:rPr>
          <w:lang w:val="fr-FR"/>
        </w:rPr>
        <w:t xml:space="preserve">, les conditions de fonctionnement extrêmes — fluides corrosifs, abrasifs et fortement chargés en particules solides — accentuent la probabilité d’apparition de la cavitation et aggravent ses effets. La maîtrise de ce phénomène est donc un enjeu stratégique pour garantir la disponibilité des équipements et optimiser la performance opérationnelle.  </w:t>
      </w:r>
    </w:p>
    <w:p w14:paraId="79962B45" w14:textId="77777777" w:rsidR="00262B9D" w:rsidRPr="00687DA5" w:rsidRDefault="00262B9D" w:rsidP="00262B9D">
      <w:pPr>
        <w:rPr>
          <w:lang w:val="fr-FR"/>
        </w:rPr>
      </w:pPr>
      <w:r w:rsidRPr="00687DA5">
        <w:rPr>
          <w:lang w:val="fr-FR"/>
        </w:rPr>
        <w:t xml:space="preserve">Ce chapitre vise à présenter une analyse approfondie de la cavitation, en articulant les fondements théoriques, les manifestations et effets observés, les causes principales, ainsi que les méthodes de détection et les stratégies de prévention. Il s’inscrit dans une démarche scientifique qui relie les bases physiques du phénomène aux réalités industrielles, afin de mettre en évidence son rôle critique dans la fiabilité des pompes industrielles et de préparer le terrain pour la méthodologie d’analyse et de modélisation développée dans le chapitre suivant.  </w:t>
      </w:r>
    </w:p>
    <w:p w14:paraId="64537EEB" w14:textId="77777777" w:rsidR="00262B9D" w:rsidRDefault="00262B9D" w:rsidP="00262B9D">
      <w:pPr>
        <w:rPr>
          <w:lang w:val="fr-FR"/>
        </w:rPr>
      </w:pPr>
    </w:p>
    <w:p w14:paraId="6875C8F1" w14:textId="77777777" w:rsidR="00262B9D" w:rsidRDefault="00262B9D" w:rsidP="00262B9D">
      <w:pPr>
        <w:rPr>
          <w:lang w:val="fr-FR"/>
        </w:rPr>
      </w:pPr>
    </w:p>
    <w:p w14:paraId="763ADCC0" w14:textId="77777777" w:rsidR="00262B9D" w:rsidRDefault="00262B9D" w:rsidP="00262B9D">
      <w:pPr>
        <w:rPr>
          <w:lang w:val="fr-FR"/>
        </w:rPr>
      </w:pPr>
    </w:p>
    <w:p w14:paraId="16E30A8C" w14:textId="77777777" w:rsidR="00262B9D" w:rsidRPr="00262B9D" w:rsidRDefault="00262B9D" w:rsidP="00262B9D">
      <w:pPr>
        <w:rPr>
          <w:lang w:val="fr-FR"/>
        </w:rPr>
      </w:pPr>
    </w:p>
    <w:p w14:paraId="59B37915" w14:textId="725DAA60" w:rsidR="00FA621F" w:rsidRDefault="00FA621F">
      <w:pPr>
        <w:pStyle w:val="Heading2"/>
        <w:numPr>
          <w:ilvl w:val="1"/>
          <w:numId w:val="1"/>
        </w:numPr>
        <w:rPr>
          <w:lang w:val="fr-FR"/>
        </w:rPr>
      </w:pPr>
      <w:bookmarkStart w:id="276" w:name="_Toc215349615"/>
      <w:r>
        <w:rPr>
          <w:lang w:val="fr-FR"/>
        </w:rPr>
        <w:lastRenderedPageBreak/>
        <w:t>Fondement théorique de la cavitation</w:t>
      </w:r>
      <w:bookmarkEnd w:id="276"/>
    </w:p>
    <w:p w14:paraId="1E092C2A" w14:textId="39FDC379" w:rsidR="00F4080F" w:rsidRPr="00F4080F" w:rsidRDefault="00F4080F" w:rsidP="00F4080F">
      <w:pPr>
        <w:rPr>
          <w:lang w:val="fr-FR"/>
        </w:rPr>
      </w:pPr>
      <w:r>
        <w:rPr>
          <w:lang w:val="fr-FR"/>
        </w:rPr>
        <w:t>La cavitation est un phénomène hydrodynamique qui se produit lorsqu’un liquide, soumis à une baisse de pression locale, atteint sa pression de vapeur et forme des bulles de gaz ou de vapeur. Ces bulles, instables, de développent dans les zones de dépression puis s’effondrent brutalement lorsque la pression remonte, libérant une énergie mécanique considérable. Ce processus engendre des effets destructeurs sur les parois et les organes actifs des pompes industrielles.</w:t>
      </w:r>
    </w:p>
    <w:p w14:paraId="4556BE5C" w14:textId="77777777" w:rsidR="00F4080F" w:rsidRDefault="00FA621F">
      <w:pPr>
        <w:pStyle w:val="Heading3"/>
        <w:numPr>
          <w:ilvl w:val="2"/>
          <w:numId w:val="1"/>
        </w:numPr>
        <w:rPr>
          <w:lang w:val="fr-FR"/>
        </w:rPr>
      </w:pPr>
      <w:bookmarkStart w:id="277" w:name="_Toc215349616"/>
      <w:r>
        <w:rPr>
          <w:lang w:val="fr-FR"/>
        </w:rPr>
        <w:t>Principe physique</w:t>
      </w:r>
      <w:r w:rsidR="00F4080F">
        <w:rPr>
          <w:lang w:val="fr-FR"/>
        </w:rPr>
        <w:t xml:space="preserve"> de la cavitation</w:t>
      </w:r>
      <w:bookmarkEnd w:id="277"/>
    </w:p>
    <w:p w14:paraId="345616C9" w14:textId="78C75F46" w:rsidR="00F4080F" w:rsidRDefault="00F4080F" w:rsidP="00F4080F">
      <w:pPr>
        <w:rPr>
          <w:lang w:val="fr-FR"/>
        </w:rPr>
      </w:pPr>
      <w:r>
        <w:rPr>
          <w:lang w:val="fr-FR"/>
        </w:rPr>
        <w:t xml:space="preserve">Du point de vue thermodynamique, la cavitation résulte de l’équilibre entre la pression de vapeur statique du fluide et sa pression saturante. Lorsque la pression locale </w:t>
      </w:r>
      <w:r w:rsidRPr="00F4080F">
        <w:rPr>
          <w:i/>
          <w:iCs/>
          <w:lang w:val="fr-FR"/>
        </w:rPr>
        <w:t>P</w:t>
      </w:r>
      <w:r>
        <w:rPr>
          <w:lang w:val="fr-FR"/>
        </w:rPr>
        <w:t xml:space="preserve"> devient inférieure à la pression de vapeur </w:t>
      </w:r>
      <w:proofErr w:type="spellStart"/>
      <w:r>
        <w:rPr>
          <w:i/>
          <w:iCs/>
          <w:lang w:val="fr-FR"/>
        </w:rPr>
        <w:t>P</w:t>
      </w:r>
      <w:r>
        <w:rPr>
          <w:i/>
          <w:iCs/>
          <w:vertAlign w:val="subscript"/>
          <w:lang w:val="fr-FR"/>
        </w:rPr>
        <w:t>v</w:t>
      </w:r>
      <w:proofErr w:type="spellEnd"/>
      <w:r>
        <w:rPr>
          <w:i/>
          <w:iCs/>
          <w:lang w:val="fr-FR"/>
        </w:rPr>
        <w:t xml:space="preserve">, </w:t>
      </w:r>
      <w:r>
        <w:rPr>
          <w:lang w:val="fr-FR"/>
        </w:rPr>
        <w:t>des bulles se forment. Leur effondrement ultérieur provoque des micro-jets et des ondes de choc capables d’endommager les surfaces métalliques</w:t>
      </w:r>
      <w:sdt>
        <w:sdtPr>
          <w:rPr>
            <w:lang w:val="fr-FR"/>
          </w:rPr>
          <w:id w:val="-621382553"/>
          <w:citation/>
        </w:sdtPr>
        <w:sdtContent>
          <w:r w:rsidR="007D0F02">
            <w:rPr>
              <w:lang w:val="fr-FR"/>
            </w:rPr>
            <w:fldChar w:fldCharType="begin"/>
          </w:r>
          <w:r w:rsidR="007D0F02">
            <w:rPr>
              <w:lang w:val="fr-FR"/>
            </w:rPr>
            <w:instrText xml:space="preserve"> CITATION Siv82 \l 1036 </w:instrText>
          </w:r>
          <w:r w:rsidR="007D0F02">
            <w:rPr>
              <w:lang w:val="fr-FR"/>
            </w:rPr>
            <w:fldChar w:fldCharType="separate"/>
          </w:r>
          <w:r w:rsidR="0033067A">
            <w:rPr>
              <w:noProof/>
              <w:lang w:val="fr-FR"/>
            </w:rPr>
            <w:t xml:space="preserve"> </w:t>
          </w:r>
          <w:r w:rsidR="0033067A" w:rsidRPr="0033067A">
            <w:rPr>
              <w:noProof/>
              <w:lang w:val="fr-FR"/>
            </w:rPr>
            <w:t>[12]</w:t>
          </w:r>
          <w:r w:rsidR="007D0F02">
            <w:rPr>
              <w:lang w:val="fr-FR"/>
            </w:rPr>
            <w:fldChar w:fldCharType="end"/>
          </w:r>
        </w:sdtContent>
      </w:sdt>
      <w:r>
        <w:rPr>
          <w:lang w:val="fr-FR"/>
        </w:rPr>
        <w:t>.</w:t>
      </w:r>
    </w:p>
    <w:p w14:paraId="105A194C" w14:textId="77777777" w:rsidR="00F4080F" w:rsidRDefault="00F4080F" w:rsidP="00F4080F">
      <w:pPr>
        <w:rPr>
          <w:lang w:val="fr-FR"/>
        </w:rPr>
      </w:pPr>
      <w:r>
        <w:rPr>
          <w:lang w:val="fr-FR"/>
        </w:rPr>
        <w:t>La condition d’apparition peut être exprimée par le rapport entre la pression disponible à l’aspiration et la pression de vapeur :</w:t>
      </w:r>
    </w:p>
    <w:p w14:paraId="4AC478FA" w14:textId="0B4B6679" w:rsidR="00FA621F" w:rsidRDefault="00000000" w:rsidP="00F4080F">
      <w:pPr>
        <w:rPr>
          <w:lang w:val="fr-FR"/>
        </w:rPr>
      </w:pPr>
      <m:oMath>
        <m:sSub>
          <m:sSubPr>
            <m:ctrlPr>
              <w:rPr>
                <w:rFonts w:ascii="Cambria Math" w:hAnsi="Cambria Math"/>
                <w:i/>
                <w:lang w:val="fr-FR"/>
              </w:rPr>
            </m:ctrlPr>
          </m:sSubPr>
          <m:e>
            <m:r>
              <w:rPr>
                <w:rFonts w:ascii="Cambria Math" w:hAnsi="Cambria Math"/>
                <w:lang w:val="fr-FR"/>
              </w:rPr>
              <m:t>NPSH</m:t>
            </m:r>
          </m:e>
          <m:sub>
            <m:r>
              <w:rPr>
                <w:rFonts w:ascii="Cambria Math" w:hAnsi="Cambria Math"/>
                <w:lang w:val="fr-FR"/>
              </w:rPr>
              <m:t>disponible</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NPSH</m:t>
            </m:r>
          </m:e>
          <m:sub>
            <m:r>
              <w:rPr>
                <w:rFonts w:ascii="Cambria Math" w:hAnsi="Cambria Math"/>
                <w:lang w:val="fr-FR"/>
              </w:rPr>
              <m:t>requis</m:t>
            </m:r>
          </m:sub>
        </m:sSub>
      </m:oMath>
      <w:r w:rsidR="00FA621F">
        <w:rPr>
          <w:lang w:val="fr-FR"/>
        </w:rPr>
        <w:t xml:space="preserve"> </w:t>
      </w:r>
    </w:p>
    <w:p w14:paraId="32E342CB" w14:textId="2CB930B6" w:rsidR="00CA419F" w:rsidRDefault="00D26A20" w:rsidP="00F4080F">
      <w:pPr>
        <w:rPr>
          <w:lang w:val="fr-FR"/>
        </w:rPr>
      </w:pPr>
      <w:r>
        <w:rPr>
          <w:noProof/>
          <w:lang w:val="fr-FR"/>
        </w:rPr>
        <w:drawing>
          <wp:anchor distT="0" distB="0" distL="114300" distR="114300" simplePos="0" relativeHeight="251662336" behindDoc="0" locked="0" layoutInCell="1" allowOverlap="1" wp14:anchorId="7F00EA66" wp14:editId="1FE9A36D">
            <wp:simplePos x="0" y="0"/>
            <wp:positionH relativeFrom="margin">
              <wp:align>left</wp:align>
            </wp:positionH>
            <wp:positionV relativeFrom="paragraph">
              <wp:posOffset>470535</wp:posOffset>
            </wp:positionV>
            <wp:extent cx="5520690" cy="1893570"/>
            <wp:effectExtent l="0" t="0" r="3810" b="0"/>
            <wp:wrapTopAndBottom/>
            <wp:docPr id="4482866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6639" name="Image 448286639"/>
                    <pic:cNvPicPr/>
                  </pic:nvPicPr>
                  <pic:blipFill>
                    <a:blip r:embed="rId29">
                      <a:extLst>
                        <a:ext uri="{28A0092B-C50C-407E-A947-70E740481C1C}">
                          <a14:useLocalDpi xmlns:a14="http://schemas.microsoft.com/office/drawing/2010/main" val="0"/>
                        </a:ext>
                      </a:extLst>
                    </a:blip>
                    <a:stretch>
                      <a:fillRect/>
                    </a:stretch>
                  </pic:blipFill>
                  <pic:spPr>
                    <a:xfrm>
                      <a:off x="0" y="0"/>
                      <a:ext cx="5520690" cy="1893570"/>
                    </a:xfrm>
                    <a:prstGeom prst="rect">
                      <a:avLst/>
                    </a:prstGeom>
                  </pic:spPr>
                </pic:pic>
              </a:graphicData>
            </a:graphic>
            <wp14:sizeRelH relativeFrom="margin">
              <wp14:pctWidth>0</wp14:pctWidth>
            </wp14:sizeRelH>
            <wp14:sizeRelV relativeFrom="margin">
              <wp14:pctHeight>0</wp14:pctHeight>
            </wp14:sizeRelV>
          </wp:anchor>
        </w:drawing>
      </w:r>
      <w:r w:rsidR="00CA419F">
        <w:rPr>
          <w:lang w:val="fr-FR"/>
        </w:rPr>
        <w:t xml:space="preserve">Où le </w:t>
      </w:r>
      <w:r w:rsidR="00CA419F">
        <w:rPr>
          <w:i/>
          <w:iCs/>
          <w:lang w:val="fr-FR"/>
        </w:rPr>
        <w:t xml:space="preserve">Net Positive </w:t>
      </w:r>
      <w:proofErr w:type="spellStart"/>
      <w:r w:rsidR="00CA419F">
        <w:rPr>
          <w:i/>
          <w:iCs/>
          <w:lang w:val="fr-FR"/>
        </w:rPr>
        <w:t>Suction</w:t>
      </w:r>
      <w:proofErr w:type="spellEnd"/>
      <w:r w:rsidR="00CA419F">
        <w:rPr>
          <w:i/>
          <w:iCs/>
          <w:lang w:val="fr-FR"/>
        </w:rPr>
        <w:t xml:space="preserve"> Head</w:t>
      </w:r>
      <w:r w:rsidR="00CA419F">
        <w:rPr>
          <w:lang w:val="fr-FR"/>
        </w:rPr>
        <w:t xml:space="preserve"> (NPSH) représente la marge de pression nécessaire pour éviter la vaporisation du fluide.</w:t>
      </w:r>
    </w:p>
    <w:p w14:paraId="1F6D239B" w14:textId="2DE45C64" w:rsidR="00527EAB" w:rsidRPr="00D26A20" w:rsidRDefault="00527EAB" w:rsidP="00527EAB">
      <w:pPr>
        <w:keepNext/>
        <w:rPr>
          <w:lang w:val="fr-FR"/>
        </w:rPr>
      </w:pPr>
    </w:p>
    <w:p w14:paraId="614BD4BF" w14:textId="7758921A" w:rsidR="00527EAB" w:rsidRDefault="00527EAB" w:rsidP="00527EAB">
      <w:pPr>
        <w:pStyle w:val="Caption"/>
        <w:rPr>
          <w:lang w:val="fr-FR"/>
        </w:rPr>
      </w:pPr>
      <w:bookmarkStart w:id="278" w:name="_Toc215348910"/>
      <w:r w:rsidRPr="00527EAB">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1</w:t>
      </w:r>
      <w:r w:rsidR="00EC0060">
        <w:rPr>
          <w:lang w:val="fr-FR"/>
        </w:rPr>
        <w:fldChar w:fldCharType="end"/>
      </w:r>
      <w:r w:rsidRPr="00527EAB">
        <w:rPr>
          <w:lang w:val="fr-FR"/>
        </w:rPr>
        <w:t>: formation et effondrement des bulles de cavitation</w:t>
      </w:r>
      <w:bookmarkEnd w:id="278"/>
    </w:p>
    <w:p w14:paraId="61CD48DA" w14:textId="4AF46882" w:rsidR="00CA419F" w:rsidRDefault="00CA419F">
      <w:pPr>
        <w:pStyle w:val="Heading3"/>
        <w:numPr>
          <w:ilvl w:val="2"/>
          <w:numId w:val="1"/>
        </w:numPr>
        <w:rPr>
          <w:lang w:val="fr-FR"/>
        </w:rPr>
      </w:pPr>
      <w:bookmarkStart w:id="279" w:name="_Toc215349617"/>
      <w:r>
        <w:rPr>
          <w:lang w:val="fr-FR"/>
        </w:rPr>
        <w:t>Types de cavitation</w:t>
      </w:r>
      <w:bookmarkEnd w:id="279"/>
    </w:p>
    <w:p w14:paraId="25FCFCA2" w14:textId="799D6945" w:rsidR="00CA419F" w:rsidRDefault="00CA419F" w:rsidP="00CA419F">
      <w:pPr>
        <w:rPr>
          <w:lang w:val="fr-FR"/>
        </w:rPr>
      </w:pPr>
      <w:r>
        <w:rPr>
          <w:lang w:val="fr-FR"/>
        </w:rPr>
        <w:t>La littérature distingue plusieurs formes de cavitation selon la localisation et les conditions d’écoulement</w:t>
      </w:r>
      <w:sdt>
        <w:sdtPr>
          <w:rPr>
            <w:lang w:val="fr-FR"/>
          </w:rPr>
          <w:id w:val="1240367472"/>
          <w:citation/>
        </w:sdtPr>
        <w:sdtContent>
          <w:r w:rsidR="007D0F02">
            <w:rPr>
              <w:lang w:val="fr-FR"/>
            </w:rPr>
            <w:fldChar w:fldCharType="begin"/>
          </w:r>
          <w:r w:rsidR="007D0F02">
            <w:rPr>
              <w:lang w:val="fr-FR"/>
            </w:rPr>
            <w:instrText xml:space="preserve"> CITATION Ham151 \l 1036 </w:instrText>
          </w:r>
          <w:r w:rsidR="007D0F02">
            <w:rPr>
              <w:lang w:val="fr-FR"/>
            </w:rPr>
            <w:fldChar w:fldCharType="separate"/>
          </w:r>
          <w:r w:rsidR="0033067A">
            <w:rPr>
              <w:noProof/>
              <w:lang w:val="fr-FR"/>
            </w:rPr>
            <w:t xml:space="preserve"> </w:t>
          </w:r>
          <w:r w:rsidR="0033067A" w:rsidRPr="0033067A">
            <w:rPr>
              <w:noProof/>
              <w:lang w:val="fr-FR"/>
            </w:rPr>
            <w:t>[13]</w:t>
          </w:r>
          <w:r w:rsidR="007D0F02">
            <w:rPr>
              <w:lang w:val="fr-FR"/>
            </w:rPr>
            <w:fldChar w:fldCharType="end"/>
          </w:r>
        </w:sdtContent>
      </w:sdt>
      <w:r>
        <w:rPr>
          <w:lang w:val="fr-FR"/>
        </w:rPr>
        <w:t> :</w:t>
      </w:r>
    </w:p>
    <w:p w14:paraId="01985E1D" w14:textId="293DCAE8" w:rsidR="00CA419F" w:rsidRDefault="00CA419F">
      <w:pPr>
        <w:pStyle w:val="ListParagraph"/>
        <w:numPr>
          <w:ilvl w:val="0"/>
          <w:numId w:val="29"/>
        </w:numPr>
        <w:rPr>
          <w:lang w:val="fr-FR"/>
        </w:rPr>
      </w:pPr>
      <w:r>
        <w:rPr>
          <w:b/>
          <w:bCs/>
          <w:lang w:val="fr-FR"/>
        </w:rPr>
        <w:t xml:space="preserve">Cavitation d’aspiration : </w:t>
      </w:r>
      <w:r>
        <w:rPr>
          <w:lang w:val="fr-FR"/>
        </w:rPr>
        <w:t xml:space="preserve">liée à une pression </w:t>
      </w:r>
      <w:r w:rsidR="00261DE4">
        <w:rPr>
          <w:lang w:val="fr-FR"/>
        </w:rPr>
        <w:t>trop faible à l’entrée de la pompe.</w:t>
      </w:r>
    </w:p>
    <w:p w14:paraId="40948CA9" w14:textId="3F3DAA85" w:rsidR="00261DE4" w:rsidRDefault="00261DE4">
      <w:pPr>
        <w:pStyle w:val="ListParagraph"/>
        <w:numPr>
          <w:ilvl w:val="0"/>
          <w:numId w:val="29"/>
        </w:numPr>
        <w:rPr>
          <w:lang w:val="fr-FR"/>
        </w:rPr>
      </w:pPr>
      <w:r>
        <w:rPr>
          <w:b/>
          <w:bCs/>
          <w:lang w:val="fr-FR"/>
        </w:rPr>
        <w:lastRenderedPageBreak/>
        <w:t>Cavitation de refoulement :</w:t>
      </w:r>
      <w:r>
        <w:rPr>
          <w:lang w:val="fr-FR"/>
        </w:rPr>
        <w:t xml:space="preserve"> se produit lorsque des turbulences ou des pertes de charge génèrent des zones de dépression en sortie.</w:t>
      </w:r>
    </w:p>
    <w:p w14:paraId="577293E2" w14:textId="44C32FB4" w:rsidR="00261DE4" w:rsidRDefault="00261DE4">
      <w:pPr>
        <w:pStyle w:val="ListParagraph"/>
        <w:numPr>
          <w:ilvl w:val="0"/>
          <w:numId w:val="29"/>
        </w:numPr>
        <w:rPr>
          <w:lang w:val="fr-FR"/>
        </w:rPr>
      </w:pPr>
      <w:r>
        <w:rPr>
          <w:b/>
          <w:bCs/>
          <w:lang w:val="fr-FR"/>
        </w:rPr>
        <w:t>Cavitation de vortex :</w:t>
      </w:r>
      <w:r>
        <w:rPr>
          <w:lang w:val="fr-FR"/>
        </w:rPr>
        <w:t xml:space="preserve"> associée à la formation de tourbillons dans les conduites ou les volutes.</w:t>
      </w:r>
    </w:p>
    <w:p w14:paraId="5887CB7F" w14:textId="683596C7" w:rsidR="00690D69" w:rsidRPr="005F70D8" w:rsidRDefault="005F70D8" w:rsidP="005F70D8">
      <w:pPr>
        <w:pStyle w:val="ListParagraph"/>
        <w:numPr>
          <w:ilvl w:val="0"/>
          <w:numId w:val="29"/>
        </w:numPr>
        <w:rPr>
          <w:lang w:val="fr-FR"/>
        </w:rPr>
      </w:pPr>
      <w:commentRangeStart w:id="280"/>
      <w:r>
        <w:rPr>
          <w:b/>
          <w:bCs/>
          <w:noProof/>
          <w:lang w:val="fr-FR"/>
        </w:rPr>
        <mc:AlternateContent>
          <mc:Choice Requires="wpg">
            <w:drawing>
              <wp:anchor distT="0" distB="0" distL="114300" distR="114300" simplePos="0" relativeHeight="251665408" behindDoc="0" locked="0" layoutInCell="1" allowOverlap="1" wp14:anchorId="3F19045A" wp14:editId="7287F4D1">
                <wp:simplePos x="0" y="0"/>
                <wp:positionH relativeFrom="column">
                  <wp:posOffset>403225</wp:posOffset>
                </wp:positionH>
                <wp:positionV relativeFrom="paragraph">
                  <wp:posOffset>540385</wp:posOffset>
                </wp:positionV>
                <wp:extent cx="4269105" cy="4184650"/>
                <wp:effectExtent l="0" t="0" r="0" b="6350"/>
                <wp:wrapTopAndBottom/>
                <wp:docPr id="480219564" name="Groupe 4"/>
                <wp:cNvGraphicFramePr/>
                <a:graphic xmlns:a="http://schemas.openxmlformats.org/drawingml/2006/main">
                  <a:graphicData uri="http://schemas.microsoft.com/office/word/2010/wordprocessingGroup">
                    <wpg:wgp>
                      <wpg:cNvGrpSpPr/>
                      <wpg:grpSpPr>
                        <a:xfrm>
                          <a:off x="0" y="0"/>
                          <a:ext cx="4269105" cy="4184650"/>
                          <a:chOff x="0" y="0"/>
                          <a:chExt cx="4269105" cy="4428781"/>
                        </a:xfrm>
                      </wpg:grpSpPr>
                      <pic:pic xmlns:pic="http://schemas.openxmlformats.org/drawingml/2006/picture">
                        <pic:nvPicPr>
                          <pic:cNvPr id="91235818" name="Image 5"/>
                          <pic:cNvPicPr>
                            <a:picLocks noChangeAspect="1"/>
                          </pic:cNvPicPr>
                        </pic:nvPicPr>
                        <pic:blipFill rotWithShape="1">
                          <a:blip r:embed="rId30" cstate="print">
                            <a:extLst>
                              <a:ext uri="{28A0092B-C50C-407E-A947-70E740481C1C}">
                                <a14:useLocalDpi xmlns:a14="http://schemas.microsoft.com/office/drawing/2010/main" val="0"/>
                              </a:ext>
                            </a:extLst>
                          </a:blip>
                          <a:srcRect l="-1" t="16657" r="-416" b="30937"/>
                          <a:stretch/>
                        </pic:blipFill>
                        <pic:spPr bwMode="auto">
                          <a:xfrm>
                            <a:off x="0" y="0"/>
                            <a:ext cx="4269105" cy="1484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3634902" name="Image 6"/>
                          <pic:cNvPicPr>
                            <a:picLocks noChangeAspect="1"/>
                          </pic:cNvPicPr>
                        </pic:nvPicPr>
                        <pic:blipFill rotWithShape="1">
                          <a:blip r:embed="rId31" cstate="print">
                            <a:extLst>
                              <a:ext uri="{28A0092B-C50C-407E-A947-70E740481C1C}">
                                <a14:useLocalDpi xmlns:a14="http://schemas.microsoft.com/office/drawing/2010/main" val="0"/>
                              </a:ext>
                            </a:extLst>
                          </a:blip>
                          <a:srcRect t="14922"/>
                          <a:stretch/>
                        </pic:blipFill>
                        <pic:spPr bwMode="auto">
                          <a:xfrm>
                            <a:off x="508764" y="1691296"/>
                            <a:ext cx="3217545" cy="273748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0F295AB" id="Groupe 4" o:spid="_x0000_s1026" style="position:absolute;margin-left:31.75pt;margin-top:42.55pt;width:336.15pt;height:329.5pt;z-index:251665408;mso-height-relative:margin" coordsize="42691,442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AOel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A4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width:42691;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">
                  <v:imagedata r:id="rId32" o:title="" croptop="10916f" cropbottom="20275f" cropleft="-1f" cropright="-273f"/>
                </v:shape>
                <v:shape id="Image 6" o:spid="_x0000_s1028" type="#_x0000_t75" style="position:absolute;left:5087;top:16912;width:32176;height:27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">
                  <v:imagedata r:id="rId33" o:title="" croptop="9779f"/>
                </v:shape>
                <w10:wrap type="topAndBottom"/>
              </v:group>
            </w:pict>
          </mc:Fallback>
        </mc:AlternateContent>
      </w:r>
      <w:commentRangeEnd w:id="280"/>
      <w:r w:rsidR="00BB7C21">
        <w:rPr>
          <w:rStyle w:val="CommentReference"/>
        </w:rPr>
        <w:commentReference w:id="280"/>
      </w:r>
      <w:r w:rsidR="00261DE4">
        <w:rPr>
          <w:b/>
          <w:bCs/>
          <w:lang w:val="fr-FR"/>
        </w:rPr>
        <w:t>Cavitation de recirculation :</w:t>
      </w:r>
      <w:r w:rsidR="00261DE4">
        <w:rPr>
          <w:lang w:val="fr-FR"/>
        </w:rPr>
        <w:t xml:space="preserve"> observée lorsque le fluide circule de manière instable dans la roue ou la volute.</w:t>
      </w:r>
    </w:p>
    <w:p w14:paraId="4F08BCAE" w14:textId="2D622DEE" w:rsidR="00690D69" w:rsidRPr="00690D69" w:rsidRDefault="00690D69" w:rsidP="005F70D8">
      <w:pPr>
        <w:pStyle w:val="Caption"/>
        <w:rPr>
          <w:lang w:val="fr-FR"/>
        </w:rPr>
      </w:pPr>
      <w:bookmarkStart w:id="281" w:name="_Toc215348911"/>
      <w:r w:rsidRPr="00690D69">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2</w:t>
      </w:r>
      <w:r w:rsidR="00EC0060">
        <w:rPr>
          <w:lang w:val="fr-FR"/>
        </w:rPr>
        <w:fldChar w:fldCharType="end"/>
      </w:r>
      <w:r w:rsidRPr="00690D69">
        <w:rPr>
          <w:lang w:val="fr-FR"/>
        </w:rPr>
        <w:t>: Types de cavitation (d’aspiration</w:t>
      </w:r>
      <w:r>
        <w:rPr>
          <w:lang w:val="fr-FR"/>
        </w:rPr>
        <w:t>, de refoulement, de vortex, de recirculation</w:t>
      </w:r>
      <w:bookmarkEnd w:id="281"/>
    </w:p>
    <w:p w14:paraId="37039990" w14:textId="79A47DDB" w:rsidR="00261DE4" w:rsidRDefault="00261DE4">
      <w:pPr>
        <w:pStyle w:val="Heading3"/>
        <w:numPr>
          <w:ilvl w:val="2"/>
          <w:numId w:val="1"/>
        </w:numPr>
        <w:rPr>
          <w:lang w:val="fr-FR"/>
        </w:rPr>
      </w:pPr>
      <w:bookmarkStart w:id="282" w:name="_Ref214299336"/>
      <w:bookmarkStart w:id="283" w:name="_Toc215349618"/>
      <w:r>
        <w:rPr>
          <w:lang w:val="fr-FR"/>
        </w:rPr>
        <w:t>Conséquences physiques de la cavitation</w:t>
      </w:r>
      <w:bookmarkEnd w:id="282"/>
      <w:bookmarkEnd w:id="283"/>
    </w:p>
    <w:p w14:paraId="7E918D95" w14:textId="467EEC17" w:rsidR="00261DE4" w:rsidRDefault="00261DE4" w:rsidP="00261DE4">
      <w:pPr>
        <w:rPr>
          <w:lang w:val="fr-FR"/>
        </w:rPr>
      </w:pPr>
      <w:r>
        <w:rPr>
          <w:lang w:val="fr-FR"/>
        </w:rPr>
        <w:t>L’effondrement des bulles libère une énergie locale qui peut atteindre plusieurs centaines de bars, provoquant :</w:t>
      </w:r>
    </w:p>
    <w:p w14:paraId="0B0718CF" w14:textId="36B654DA" w:rsidR="00261DE4" w:rsidRDefault="00261DE4">
      <w:pPr>
        <w:pStyle w:val="ListParagraph"/>
        <w:numPr>
          <w:ilvl w:val="0"/>
          <w:numId w:val="30"/>
        </w:numPr>
        <w:rPr>
          <w:lang w:val="fr-FR"/>
        </w:rPr>
      </w:pPr>
      <w:r>
        <w:rPr>
          <w:b/>
          <w:bCs/>
          <w:lang w:val="fr-FR"/>
        </w:rPr>
        <w:t xml:space="preserve">Une érosion mécanique </w:t>
      </w:r>
      <w:r>
        <w:rPr>
          <w:lang w:val="fr-FR"/>
        </w:rPr>
        <w:t>des pâles et des parois ;</w:t>
      </w:r>
    </w:p>
    <w:p w14:paraId="7A61A5DA" w14:textId="045B5A13" w:rsidR="00261DE4" w:rsidRDefault="00261DE4">
      <w:pPr>
        <w:pStyle w:val="ListParagraph"/>
        <w:numPr>
          <w:ilvl w:val="0"/>
          <w:numId w:val="30"/>
        </w:numPr>
        <w:rPr>
          <w:lang w:val="fr-FR"/>
        </w:rPr>
      </w:pPr>
      <w:r>
        <w:rPr>
          <w:b/>
          <w:bCs/>
          <w:lang w:val="fr-FR"/>
        </w:rPr>
        <w:t xml:space="preserve">Une corrosion accélérée </w:t>
      </w:r>
      <w:r>
        <w:rPr>
          <w:lang w:val="fr-FR"/>
        </w:rPr>
        <w:t>par la perturbation des films protecteurs ;</w:t>
      </w:r>
    </w:p>
    <w:p w14:paraId="4D84A1B5" w14:textId="1FA380AE" w:rsidR="00261DE4" w:rsidRDefault="00261DE4">
      <w:pPr>
        <w:pStyle w:val="ListParagraph"/>
        <w:numPr>
          <w:ilvl w:val="0"/>
          <w:numId w:val="30"/>
        </w:numPr>
        <w:rPr>
          <w:lang w:val="fr-FR"/>
        </w:rPr>
      </w:pPr>
      <w:r>
        <w:rPr>
          <w:b/>
          <w:bCs/>
          <w:lang w:val="fr-FR"/>
        </w:rPr>
        <w:t xml:space="preserve">Une augmentation des vibrations et du bruit, </w:t>
      </w:r>
      <w:r>
        <w:rPr>
          <w:lang w:val="fr-FR"/>
        </w:rPr>
        <w:t>indicateurs précoces du phénomène ;</w:t>
      </w:r>
    </w:p>
    <w:p w14:paraId="27AEAC81" w14:textId="464A0211" w:rsidR="00261DE4" w:rsidRDefault="00261DE4">
      <w:pPr>
        <w:pStyle w:val="ListParagraph"/>
        <w:numPr>
          <w:ilvl w:val="0"/>
          <w:numId w:val="30"/>
        </w:numPr>
        <w:rPr>
          <w:lang w:val="fr-FR"/>
        </w:rPr>
      </w:pPr>
      <w:r>
        <w:rPr>
          <w:b/>
          <w:bCs/>
          <w:lang w:val="fr-FR"/>
        </w:rPr>
        <w:lastRenderedPageBreak/>
        <w:t>Une perte de rendement hydraulique</w:t>
      </w:r>
      <w:r>
        <w:rPr>
          <w:lang w:val="fr-FR"/>
        </w:rPr>
        <w:t>, pouvant conduire à l’arrêt irréversible de la pompe.</w:t>
      </w:r>
    </w:p>
    <w:p w14:paraId="48596B58" w14:textId="77777777" w:rsidR="000B7C4C" w:rsidRPr="00B32C06" w:rsidRDefault="000B7C4C" w:rsidP="000B7C4C">
      <w:pPr>
        <w:pStyle w:val="ListParagraph"/>
        <w:keepNext/>
        <w:rPr>
          <w:lang w:val="fr-FR"/>
        </w:rPr>
      </w:pPr>
      <w:r>
        <w:rPr>
          <w:noProof/>
          <w:lang w:val="fr-FR"/>
        </w:rPr>
        <w:drawing>
          <wp:anchor distT="0" distB="0" distL="114300" distR="114300" simplePos="0" relativeHeight="251666432" behindDoc="0" locked="0" layoutInCell="1" allowOverlap="1" wp14:anchorId="101EE1E4" wp14:editId="0F927A8A">
            <wp:simplePos x="0" y="0"/>
            <wp:positionH relativeFrom="column">
              <wp:posOffset>272439</wp:posOffset>
            </wp:positionH>
            <wp:positionV relativeFrom="paragraph">
              <wp:posOffset>0</wp:posOffset>
            </wp:positionV>
            <wp:extent cx="5094514" cy="3396343"/>
            <wp:effectExtent l="0" t="0" r="0" b="0"/>
            <wp:wrapTopAndBottom/>
            <wp:docPr id="81391970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19706" name="Image 81391970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94514" cy="3396343"/>
                    </a:xfrm>
                    <a:prstGeom prst="rect">
                      <a:avLst/>
                    </a:prstGeom>
                  </pic:spPr>
                </pic:pic>
              </a:graphicData>
            </a:graphic>
          </wp:anchor>
        </w:drawing>
      </w:r>
    </w:p>
    <w:p w14:paraId="2FD5C468" w14:textId="430DF749" w:rsidR="000B7C4C" w:rsidRDefault="000B7C4C" w:rsidP="000B7C4C">
      <w:pPr>
        <w:pStyle w:val="Caption"/>
        <w:rPr>
          <w:lang w:val="fr-FR"/>
        </w:rPr>
      </w:pPr>
      <w:bookmarkStart w:id="284" w:name="_Toc215348912"/>
      <w:r w:rsidRPr="000B7C4C">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3</w:t>
      </w:r>
      <w:r w:rsidR="00EC0060">
        <w:rPr>
          <w:lang w:val="fr-FR"/>
        </w:rPr>
        <w:fldChar w:fldCharType="end"/>
      </w:r>
      <w:r w:rsidRPr="000B7C4C">
        <w:rPr>
          <w:lang w:val="fr-FR"/>
        </w:rPr>
        <w:t>: Pale d'une pompe centrifuge endommagée par la cavitation</w:t>
      </w:r>
      <w:bookmarkEnd w:id="284"/>
    </w:p>
    <w:p w14:paraId="0A8A2930" w14:textId="4A71EE8B" w:rsidR="00261DE4" w:rsidRDefault="000F146B">
      <w:pPr>
        <w:pStyle w:val="Heading3"/>
        <w:numPr>
          <w:ilvl w:val="2"/>
          <w:numId w:val="1"/>
        </w:numPr>
        <w:rPr>
          <w:lang w:val="fr-FR"/>
        </w:rPr>
      </w:pPr>
      <w:bookmarkStart w:id="285" w:name="_Toc215349619"/>
      <w:r>
        <w:rPr>
          <w:lang w:val="fr-FR"/>
        </w:rPr>
        <w:t>Importance dans le contexte industriel</w:t>
      </w:r>
      <w:bookmarkEnd w:id="285"/>
    </w:p>
    <w:p w14:paraId="19157436" w14:textId="0F525D70" w:rsidR="000F146B" w:rsidRDefault="000F146B" w:rsidP="000F146B">
      <w:pPr>
        <w:rPr>
          <w:lang w:val="fr-FR"/>
        </w:rPr>
      </w:pPr>
      <w:r>
        <w:rPr>
          <w:lang w:val="fr-FR"/>
        </w:rPr>
        <w:t>Dans les environnements miniers et métallurgiques, comme celui de KCC/</w:t>
      </w:r>
      <w:proofErr w:type="spellStart"/>
      <w:r>
        <w:rPr>
          <w:lang w:val="fr-FR"/>
        </w:rPr>
        <w:t>Luilu</w:t>
      </w:r>
      <w:proofErr w:type="spellEnd"/>
      <w:r>
        <w:rPr>
          <w:lang w:val="fr-FR"/>
        </w:rPr>
        <w:t xml:space="preserve">, la cavitation constitue une défaillance critique. Les fluides corrosifs et abrasifs, combinés aux fluctuations de débits, accentuent les conditions favorables à la formation de bulles. La maitrise des principes physiques de la cavitation est donc </w:t>
      </w:r>
      <w:r w:rsidR="007D0F02">
        <w:rPr>
          <w:lang w:val="fr-FR"/>
        </w:rPr>
        <w:t>un prérequis indispensable</w:t>
      </w:r>
      <w:r>
        <w:rPr>
          <w:lang w:val="fr-FR"/>
        </w:rPr>
        <w:t xml:space="preserve"> pour concevoir des stratégies de maintenance prédictive adaptées.</w:t>
      </w:r>
    </w:p>
    <w:p w14:paraId="6E0407A2" w14:textId="77777777" w:rsidR="001E3B97" w:rsidRDefault="001E3B97" w:rsidP="000F146B">
      <w:pPr>
        <w:rPr>
          <w:lang w:val="fr-FR"/>
        </w:rPr>
      </w:pPr>
    </w:p>
    <w:p w14:paraId="0F4AE4F2" w14:textId="77777777" w:rsidR="001E3B97" w:rsidRDefault="001E3B97" w:rsidP="000F146B">
      <w:pPr>
        <w:rPr>
          <w:lang w:val="fr-FR"/>
        </w:rPr>
      </w:pPr>
    </w:p>
    <w:p w14:paraId="29712456" w14:textId="77777777" w:rsidR="001E3B97" w:rsidRDefault="001E3B97" w:rsidP="000F146B">
      <w:pPr>
        <w:rPr>
          <w:lang w:val="fr-FR"/>
        </w:rPr>
      </w:pPr>
    </w:p>
    <w:p w14:paraId="1079576E" w14:textId="57D95F67" w:rsidR="007D0F02" w:rsidRDefault="007D0F02">
      <w:pPr>
        <w:pStyle w:val="Heading2"/>
        <w:numPr>
          <w:ilvl w:val="1"/>
          <w:numId w:val="1"/>
        </w:numPr>
        <w:rPr>
          <w:lang w:val="fr-FR"/>
        </w:rPr>
      </w:pPr>
      <w:bookmarkStart w:id="286" w:name="_Toc215349620"/>
      <w:r>
        <w:rPr>
          <w:lang w:val="fr-FR"/>
        </w:rPr>
        <w:t>Manifestations et effets de la cavitation</w:t>
      </w:r>
      <w:bookmarkEnd w:id="286"/>
    </w:p>
    <w:p w14:paraId="7FF00FE4" w14:textId="266F2BEF" w:rsidR="007D0F02" w:rsidRDefault="007D0F02" w:rsidP="007D0F02">
      <w:pPr>
        <w:rPr>
          <w:lang w:val="fr-FR"/>
        </w:rPr>
      </w:pPr>
      <w:r>
        <w:rPr>
          <w:lang w:val="fr-FR"/>
        </w:rPr>
        <w:t xml:space="preserve">La cavitation se manifeste par des signes caractéristiques (bruit, vibrations, baisse de rendement) et entraine des effets destructeurs tels que l’érosion des </w:t>
      </w:r>
      <w:r w:rsidR="0054052B">
        <w:rPr>
          <w:lang w:val="fr-FR"/>
        </w:rPr>
        <w:t>surfaces</w:t>
      </w:r>
      <w:r>
        <w:rPr>
          <w:lang w:val="fr-FR"/>
        </w:rPr>
        <w:t xml:space="preserve"> métalliques, la corrosion accélérée et des arrêts imprévus des pompes industrielles comme dit </w:t>
      </w:r>
      <w:r>
        <w:rPr>
          <w:lang w:val="fr-FR"/>
        </w:rPr>
        <w:fldChar w:fldCharType="begin"/>
      </w:r>
      <w:r>
        <w:rPr>
          <w:lang w:val="fr-FR"/>
        </w:rPr>
        <w:instrText xml:space="preserve"> REF _Ref214299336 \p \h </w:instrText>
      </w:r>
      <w:r>
        <w:rPr>
          <w:lang w:val="fr-FR"/>
        </w:rPr>
      </w:r>
      <w:r>
        <w:rPr>
          <w:lang w:val="fr-FR"/>
        </w:rPr>
        <w:fldChar w:fldCharType="separate"/>
      </w:r>
      <w:r>
        <w:rPr>
          <w:lang w:val="fr-FR"/>
        </w:rPr>
        <w:t>ci-dessus</w:t>
      </w:r>
      <w:r>
        <w:rPr>
          <w:lang w:val="fr-FR"/>
        </w:rPr>
        <w:fldChar w:fldCharType="end"/>
      </w:r>
      <w:r>
        <w:rPr>
          <w:lang w:val="fr-FR"/>
        </w:rPr>
        <w:t>.</w:t>
      </w:r>
    </w:p>
    <w:p w14:paraId="06FB1C22" w14:textId="24746529" w:rsidR="007D0F02" w:rsidRDefault="0054052B">
      <w:pPr>
        <w:pStyle w:val="Heading3"/>
        <w:numPr>
          <w:ilvl w:val="2"/>
          <w:numId w:val="1"/>
        </w:numPr>
        <w:rPr>
          <w:lang w:val="fr-FR"/>
        </w:rPr>
      </w:pPr>
      <w:bookmarkStart w:id="287" w:name="_Toc215349621"/>
      <w:r>
        <w:rPr>
          <w:lang w:val="fr-FR"/>
        </w:rPr>
        <w:lastRenderedPageBreak/>
        <w:t>Manifestations observables</w:t>
      </w:r>
      <w:bookmarkEnd w:id="287"/>
    </w:p>
    <w:p w14:paraId="277BE1BA" w14:textId="102FBBC2" w:rsidR="0054052B" w:rsidRDefault="0054052B" w:rsidP="0054052B">
      <w:pPr>
        <w:rPr>
          <w:lang w:val="fr-FR"/>
        </w:rPr>
      </w:pPr>
      <w:r>
        <w:rPr>
          <w:lang w:val="fr-FR"/>
        </w:rPr>
        <w:t>La cavitation se traduit par plusieurs signes caractéristiques facilement détectables dans les systèmes de pompage :</w:t>
      </w:r>
    </w:p>
    <w:p w14:paraId="04C54DBC" w14:textId="5647725F" w:rsidR="0054052B" w:rsidRPr="00923F05" w:rsidRDefault="0054052B">
      <w:pPr>
        <w:pStyle w:val="ListParagraph"/>
        <w:numPr>
          <w:ilvl w:val="0"/>
          <w:numId w:val="31"/>
        </w:numPr>
        <w:rPr>
          <w:lang w:val="fr-FR"/>
        </w:rPr>
      </w:pPr>
      <w:r>
        <w:rPr>
          <w:b/>
          <w:bCs/>
          <w:lang w:val="fr-FR"/>
        </w:rPr>
        <w:t xml:space="preserve">Bruit de martèlement : </w:t>
      </w:r>
      <w:r>
        <w:rPr>
          <w:lang w:val="fr-FR"/>
        </w:rPr>
        <w:t>l’implosion des bulles de vapeur génère un son comparable à des graviers circulant dans la pompe</w:t>
      </w:r>
      <w:r w:rsidR="00923F05">
        <w:rPr>
          <w:lang w:val="fr-FR"/>
        </w:rPr>
        <w:t xml:space="preserve">. Ce phénomène acoustique est largement documenté par </w:t>
      </w:r>
      <w:proofErr w:type="spellStart"/>
      <w:r w:rsidR="00923F05">
        <w:rPr>
          <w:lang w:val="fr-FR"/>
        </w:rPr>
        <w:t>Brennen</w:t>
      </w:r>
      <w:proofErr w:type="spellEnd"/>
      <w:r w:rsidR="00923F05">
        <w:rPr>
          <w:lang w:val="fr-FR"/>
        </w:rPr>
        <w:t xml:space="preserve"> dans son ouvrage </w:t>
      </w:r>
      <w:r w:rsidR="00923F05">
        <w:rPr>
          <w:i/>
          <w:iCs/>
          <w:lang w:val="fr-FR"/>
        </w:rPr>
        <w:t>Cavitation and Bubble Dynamics.</w:t>
      </w:r>
    </w:p>
    <w:p w14:paraId="03CB5621" w14:textId="15860890" w:rsidR="00923F05" w:rsidRDefault="00923F05">
      <w:pPr>
        <w:pStyle w:val="ListParagraph"/>
        <w:numPr>
          <w:ilvl w:val="0"/>
          <w:numId w:val="31"/>
        </w:numPr>
        <w:rPr>
          <w:lang w:val="fr-FR"/>
        </w:rPr>
      </w:pPr>
      <w:r>
        <w:rPr>
          <w:b/>
          <w:bCs/>
          <w:lang w:val="fr-FR"/>
        </w:rPr>
        <w:t xml:space="preserve">Vibrations anormales : </w:t>
      </w:r>
      <w:r>
        <w:rPr>
          <w:lang w:val="fr-FR"/>
        </w:rPr>
        <w:t>les micro-jets et ondes de choc issus de l’effondrement des bulles provoquent des vibrations mesurables sur les roulements et l’arbre de transmission</w:t>
      </w:r>
      <w:sdt>
        <w:sdtPr>
          <w:rPr>
            <w:lang w:val="fr-FR"/>
          </w:rPr>
          <w:id w:val="176170521"/>
          <w:citation/>
        </w:sdtPr>
        <w:sdtContent>
          <w:r w:rsidR="001144EA">
            <w:rPr>
              <w:lang w:val="fr-FR"/>
            </w:rPr>
            <w:fldChar w:fldCharType="begin"/>
          </w:r>
          <w:r w:rsidR="001144EA">
            <w:rPr>
              <w:lang w:val="fr-FR"/>
            </w:rPr>
            <w:instrText xml:space="preserve"> CITATION Dje21 \l 1036 </w:instrText>
          </w:r>
          <w:r w:rsidR="001144EA">
            <w:rPr>
              <w:lang w:val="fr-FR"/>
            </w:rPr>
            <w:fldChar w:fldCharType="separate"/>
          </w:r>
          <w:r w:rsidR="0033067A">
            <w:rPr>
              <w:noProof/>
              <w:lang w:val="fr-FR"/>
            </w:rPr>
            <w:t xml:space="preserve"> </w:t>
          </w:r>
          <w:r w:rsidR="0033067A" w:rsidRPr="0033067A">
            <w:rPr>
              <w:noProof/>
              <w:lang w:val="fr-FR"/>
            </w:rPr>
            <w:t>[14]</w:t>
          </w:r>
          <w:r w:rsidR="001144EA">
            <w:rPr>
              <w:lang w:val="fr-FR"/>
            </w:rPr>
            <w:fldChar w:fldCharType="end"/>
          </w:r>
        </w:sdtContent>
      </w:sdt>
      <w:r>
        <w:rPr>
          <w:lang w:val="fr-FR"/>
        </w:rPr>
        <w:t>.</w:t>
      </w:r>
    </w:p>
    <w:p w14:paraId="1D0C0FE2" w14:textId="2871DE1F" w:rsidR="00923F05" w:rsidRDefault="00923F05">
      <w:pPr>
        <w:pStyle w:val="ListParagraph"/>
        <w:numPr>
          <w:ilvl w:val="0"/>
          <w:numId w:val="31"/>
        </w:numPr>
        <w:rPr>
          <w:lang w:val="fr-FR"/>
        </w:rPr>
      </w:pPr>
      <w:r>
        <w:rPr>
          <w:b/>
          <w:bCs/>
          <w:lang w:val="fr-FR"/>
        </w:rPr>
        <w:t>Fluctuations hydrauliques :</w:t>
      </w:r>
      <w:r>
        <w:rPr>
          <w:lang w:val="fr-FR"/>
        </w:rPr>
        <w:t xml:space="preserve"> la cavitation entraine une instabilité du débit et de la pression, réduisant la stabilité du fonctionnement hydraulique</w:t>
      </w:r>
      <w:sdt>
        <w:sdtPr>
          <w:rPr>
            <w:lang w:val="fr-FR"/>
          </w:rPr>
          <w:id w:val="1185396557"/>
          <w:citation/>
        </w:sdtPr>
        <w:sdtContent>
          <w:r w:rsidR="001144EA">
            <w:rPr>
              <w:lang w:val="fr-FR"/>
            </w:rPr>
            <w:fldChar w:fldCharType="begin"/>
          </w:r>
          <w:r w:rsidR="001144EA">
            <w:rPr>
              <w:lang w:val="fr-FR"/>
            </w:rPr>
            <w:instrText xml:space="preserve"> CITATION Siv82 \l 1036 </w:instrText>
          </w:r>
          <w:r w:rsidR="001144EA">
            <w:rPr>
              <w:lang w:val="fr-FR"/>
            </w:rPr>
            <w:fldChar w:fldCharType="separate"/>
          </w:r>
          <w:r w:rsidR="0033067A">
            <w:rPr>
              <w:noProof/>
              <w:lang w:val="fr-FR"/>
            </w:rPr>
            <w:t xml:space="preserve"> </w:t>
          </w:r>
          <w:r w:rsidR="0033067A" w:rsidRPr="0033067A">
            <w:rPr>
              <w:noProof/>
              <w:lang w:val="fr-FR"/>
            </w:rPr>
            <w:t>[12]</w:t>
          </w:r>
          <w:r w:rsidR="001144EA">
            <w:rPr>
              <w:lang w:val="fr-FR"/>
            </w:rPr>
            <w:fldChar w:fldCharType="end"/>
          </w:r>
        </w:sdtContent>
      </w:sdt>
      <w:r>
        <w:rPr>
          <w:lang w:val="fr-FR"/>
        </w:rPr>
        <w:t>.</w:t>
      </w:r>
    </w:p>
    <w:p w14:paraId="21CD9346" w14:textId="67A4BC3F" w:rsidR="00923F05" w:rsidRDefault="00923F05">
      <w:pPr>
        <w:pStyle w:val="ListParagraph"/>
        <w:numPr>
          <w:ilvl w:val="0"/>
          <w:numId w:val="31"/>
        </w:numPr>
        <w:rPr>
          <w:lang w:val="fr-FR"/>
        </w:rPr>
      </w:pPr>
      <w:r>
        <w:rPr>
          <w:b/>
          <w:bCs/>
          <w:lang w:val="fr-FR"/>
        </w:rPr>
        <w:t xml:space="preserve">Elévation locale de température : </w:t>
      </w:r>
      <w:r>
        <w:rPr>
          <w:lang w:val="fr-FR"/>
        </w:rPr>
        <w:t>l’effondrement brutal des bulles peut générer des points chauds, accentuant l’usure des matériaux.</w:t>
      </w:r>
    </w:p>
    <w:p w14:paraId="06C573B3" w14:textId="71FDDB39" w:rsidR="00923F05" w:rsidRDefault="00923F05">
      <w:pPr>
        <w:pStyle w:val="Heading3"/>
        <w:numPr>
          <w:ilvl w:val="2"/>
          <w:numId w:val="1"/>
        </w:numPr>
        <w:rPr>
          <w:lang w:val="fr-FR"/>
        </w:rPr>
      </w:pPr>
      <w:bookmarkStart w:id="288" w:name="_Toc215349622"/>
      <w:r>
        <w:rPr>
          <w:lang w:val="fr-FR"/>
        </w:rPr>
        <w:t>Effets sur les composants</w:t>
      </w:r>
      <w:bookmarkEnd w:id="288"/>
      <w:r>
        <w:rPr>
          <w:lang w:val="fr-FR"/>
        </w:rPr>
        <w:t xml:space="preserve"> </w:t>
      </w:r>
    </w:p>
    <w:p w14:paraId="72C70540" w14:textId="715B40D3" w:rsidR="00923F05" w:rsidRDefault="00923F05" w:rsidP="00923F05">
      <w:pPr>
        <w:rPr>
          <w:lang w:val="fr-FR"/>
        </w:rPr>
      </w:pPr>
      <w:r>
        <w:rPr>
          <w:lang w:val="fr-FR"/>
        </w:rPr>
        <w:t>Les conséquences de la cavitation sur les pompes industrielles sont particulièrement destructrices :</w:t>
      </w:r>
    </w:p>
    <w:p w14:paraId="38C4E8FE" w14:textId="54E4B225" w:rsidR="00923F05" w:rsidRDefault="00923F05">
      <w:pPr>
        <w:pStyle w:val="ListParagraph"/>
        <w:numPr>
          <w:ilvl w:val="0"/>
          <w:numId w:val="32"/>
        </w:numPr>
        <w:rPr>
          <w:lang w:val="fr-FR"/>
        </w:rPr>
      </w:pPr>
      <w:r>
        <w:rPr>
          <w:b/>
          <w:bCs/>
          <w:lang w:val="fr-FR"/>
        </w:rPr>
        <w:t xml:space="preserve">Erosion mécanique : </w:t>
      </w:r>
      <w:r>
        <w:rPr>
          <w:lang w:val="fr-FR"/>
        </w:rPr>
        <w:t xml:space="preserve">l’énergie libérée lors de l’implosion des bulles peut atteindre </w:t>
      </w:r>
      <w:r w:rsidR="00156433">
        <w:rPr>
          <w:lang w:val="fr-FR"/>
        </w:rPr>
        <w:t xml:space="preserve">plusieurs centaines de bars, provoquant des piqûres et fissures sur les pales et volutes. </w:t>
      </w:r>
      <w:proofErr w:type="spellStart"/>
      <w:r w:rsidR="00156433">
        <w:rPr>
          <w:lang w:val="fr-FR"/>
        </w:rPr>
        <w:t>Lecoffre</w:t>
      </w:r>
      <w:proofErr w:type="spellEnd"/>
      <w:r w:rsidR="00156433">
        <w:rPr>
          <w:lang w:val="fr-FR"/>
        </w:rPr>
        <w:t xml:space="preserve"> souligne que cette érosion peut réduire de moitié la durée de vie des composants.</w:t>
      </w:r>
    </w:p>
    <w:p w14:paraId="7B6D0FEA" w14:textId="05D19A1F" w:rsidR="00156433" w:rsidRDefault="00156433">
      <w:pPr>
        <w:pStyle w:val="ListParagraph"/>
        <w:numPr>
          <w:ilvl w:val="0"/>
          <w:numId w:val="32"/>
        </w:numPr>
        <w:rPr>
          <w:lang w:val="fr-FR"/>
        </w:rPr>
      </w:pPr>
      <w:r>
        <w:rPr>
          <w:b/>
          <w:bCs/>
          <w:lang w:val="fr-FR"/>
        </w:rPr>
        <w:t>Corrosion accélérée :</w:t>
      </w:r>
      <w:r>
        <w:rPr>
          <w:lang w:val="fr-FR"/>
        </w:rPr>
        <w:t xml:space="preserve"> la cavitation perturbe les films protecteurs et favorise l’attaque chimique des surfaces métalliques, aggravant la dégradation des matériaux</w:t>
      </w:r>
      <w:sdt>
        <w:sdtPr>
          <w:rPr>
            <w:lang w:val="fr-FR"/>
          </w:rPr>
          <w:id w:val="-1275795116"/>
          <w:citation/>
        </w:sdtPr>
        <w:sdtContent>
          <w:r w:rsidR="001144EA">
            <w:rPr>
              <w:lang w:val="fr-FR"/>
            </w:rPr>
            <w:fldChar w:fldCharType="begin"/>
          </w:r>
          <w:r w:rsidR="001144EA">
            <w:rPr>
              <w:lang w:val="fr-FR"/>
            </w:rPr>
            <w:instrText xml:space="preserve"> CITATION Per16 \l 1036 </w:instrText>
          </w:r>
          <w:r w:rsidR="001144EA">
            <w:rPr>
              <w:lang w:val="fr-FR"/>
            </w:rPr>
            <w:fldChar w:fldCharType="separate"/>
          </w:r>
          <w:r w:rsidR="0033067A">
            <w:rPr>
              <w:noProof/>
              <w:lang w:val="fr-FR"/>
            </w:rPr>
            <w:t xml:space="preserve"> </w:t>
          </w:r>
          <w:r w:rsidR="0033067A" w:rsidRPr="0033067A">
            <w:rPr>
              <w:noProof/>
              <w:lang w:val="fr-FR"/>
            </w:rPr>
            <w:t>[11]</w:t>
          </w:r>
          <w:r w:rsidR="001144EA">
            <w:rPr>
              <w:lang w:val="fr-FR"/>
            </w:rPr>
            <w:fldChar w:fldCharType="end"/>
          </w:r>
        </w:sdtContent>
      </w:sdt>
      <w:r>
        <w:rPr>
          <w:lang w:val="fr-FR"/>
        </w:rPr>
        <w:t>.</w:t>
      </w:r>
    </w:p>
    <w:p w14:paraId="3C837EBA" w14:textId="16157978" w:rsidR="00F4080F" w:rsidRDefault="00156433">
      <w:pPr>
        <w:pStyle w:val="ListParagraph"/>
        <w:numPr>
          <w:ilvl w:val="0"/>
          <w:numId w:val="32"/>
        </w:numPr>
        <w:rPr>
          <w:lang w:val="fr-FR"/>
        </w:rPr>
      </w:pPr>
      <w:r>
        <w:rPr>
          <w:b/>
          <w:bCs/>
          <w:lang w:val="fr-FR"/>
        </w:rPr>
        <w:t>Perte de rendement hydraulique :</w:t>
      </w:r>
      <w:r>
        <w:rPr>
          <w:lang w:val="fr-FR"/>
        </w:rPr>
        <w:t xml:space="preserve"> </w:t>
      </w:r>
      <w:proofErr w:type="spellStart"/>
      <w:r>
        <w:rPr>
          <w:lang w:val="fr-FR"/>
        </w:rPr>
        <w:t>Brennen</w:t>
      </w:r>
      <w:proofErr w:type="spellEnd"/>
      <w:r>
        <w:rPr>
          <w:lang w:val="fr-FR"/>
        </w:rPr>
        <w:t xml:space="preserve"> indique que l’efficacité énergétique peut diminuer de 10 à 20% selon la gravité du phénomène</w:t>
      </w:r>
      <w:sdt>
        <w:sdtPr>
          <w:rPr>
            <w:lang w:val="fr-FR"/>
          </w:rPr>
          <w:id w:val="1787631"/>
          <w:citation/>
        </w:sdtPr>
        <w:sdtContent>
          <w:r w:rsidR="001144EA">
            <w:rPr>
              <w:lang w:val="fr-FR"/>
            </w:rPr>
            <w:fldChar w:fldCharType="begin"/>
          </w:r>
          <w:r w:rsidR="001144EA">
            <w:rPr>
              <w:lang w:val="fr-FR"/>
            </w:rPr>
            <w:instrText xml:space="preserve"> CITATION Bre95 \l 1036 </w:instrText>
          </w:r>
          <w:r w:rsidR="001144EA">
            <w:rPr>
              <w:lang w:val="fr-FR"/>
            </w:rPr>
            <w:fldChar w:fldCharType="separate"/>
          </w:r>
          <w:r w:rsidR="0033067A">
            <w:rPr>
              <w:noProof/>
              <w:lang w:val="fr-FR"/>
            </w:rPr>
            <w:t xml:space="preserve"> </w:t>
          </w:r>
          <w:r w:rsidR="0033067A" w:rsidRPr="0033067A">
            <w:rPr>
              <w:noProof/>
              <w:lang w:val="fr-FR"/>
            </w:rPr>
            <w:t>[9]</w:t>
          </w:r>
          <w:r w:rsidR="001144EA">
            <w:rPr>
              <w:lang w:val="fr-FR"/>
            </w:rPr>
            <w:fldChar w:fldCharType="end"/>
          </w:r>
        </w:sdtContent>
      </w:sdt>
      <w:r>
        <w:rPr>
          <w:lang w:val="fr-FR"/>
        </w:rPr>
        <w:t>.</w:t>
      </w:r>
    </w:p>
    <w:p w14:paraId="2B68BD02" w14:textId="3015A84F" w:rsidR="00C55A1A" w:rsidRDefault="00156433">
      <w:pPr>
        <w:pStyle w:val="ListParagraph"/>
        <w:numPr>
          <w:ilvl w:val="0"/>
          <w:numId w:val="32"/>
        </w:numPr>
        <w:rPr>
          <w:lang w:val="fr-FR"/>
        </w:rPr>
      </w:pPr>
      <w:r>
        <w:rPr>
          <w:b/>
          <w:bCs/>
          <w:lang w:val="fr-FR"/>
        </w:rPr>
        <w:t>Arrêts imprévus :</w:t>
      </w:r>
      <w:r>
        <w:rPr>
          <w:lang w:val="fr-FR"/>
        </w:rPr>
        <w:t xml:space="preserve"> Knapp et al. Montrent que dans les cas sévères, la cavitation conduit à une défaillance irréversible nécessitant le remplacement complet de la pompe</w:t>
      </w:r>
      <w:sdt>
        <w:sdtPr>
          <w:rPr>
            <w:lang w:val="fr-FR"/>
          </w:rPr>
          <w:id w:val="-153147252"/>
          <w:citation/>
        </w:sdtPr>
        <w:sdtContent>
          <w:r w:rsidR="001144EA">
            <w:rPr>
              <w:lang w:val="fr-FR"/>
            </w:rPr>
            <w:fldChar w:fldCharType="begin"/>
          </w:r>
          <w:r w:rsidR="001144EA">
            <w:rPr>
              <w:lang w:val="fr-FR"/>
            </w:rPr>
            <w:instrText xml:space="preserve"> CITATION Lec09 \l 1036 </w:instrText>
          </w:r>
          <w:r w:rsidR="001144EA">
            <w:rPr>
              <w:lang w:val="fr-FR"/>
            </w:rPr>
            <w:fldChar w:fldCharType="separate"/>
          </w:r>
          <w:r w:rsidR="0033067A">
            <w:rPr>
              <w:noProof/>
              <w:lang w:val="fr-FR"/>
            </w:rPr>
            <w:t xml:space="preserve"> </w:t>
          </w:r>
          <w:r w:rsidR="0033067A" w:rsidRPr="0033067A">
            <w:rPr>
              <w:noProof/>
              <w:lang w:val="fr-FR"/>
            </w:rPr>
            <w:t>[10]</w:t>
          </w:r>
          <w:r w:rsidR="001144EA">
            <w:rPr>
              <w:lang w:val="fr-FR"/>
            </w:rPr>
            <w:fldChar w:fldCharType="end"/>
          </w:r>
        </w:sdtContent>
      </w:sdt>
      <w:r w:rsidR="001144EA">
        <w:rPr>
          <w:lang w:val="fr-FR"/>
        </w:rPr>
        <w:t>.</w:t>
      </w:r>
    </w:p>
    <w:p w14:paraId="31782A68" w14:textId="77777777" w:rsidR="001E3B97" w:rsidRDefault="001E3B97" w:rsidP="001E3B97">
      <w:pPr>
        <w:rPr>
          <w:lang w:val="fr-FR"/>
        </w:rPr>
      </w:pPr>
    </w:p>
    <w:p w14:paraId="1407E0F2" w14:textId="77777777" w:rsidR="001E3B97" w:rsidRPr="001E3B97" w:rsidRDefault="001E3B97" w:rsidP="001E3B97">
      <w:pPr>
        <w:rPr>
          <w:lang w:val="fr-FR"/>
        </w:rPr>
      </w:pPr>
    </w:p>
    <w:p w14:paraId="3489745F" w14:textId="77777777" w:rsidR="00070334" w:rsidRPr="00070334" w:rsidRDefault="00070334">
      <w:pPr>
        <w:pStyle w:val="ListParagraph"/>
        <w:keepNext/>
        <w:numPr>
          <w:ilvl w:val="0"/>
          <w:numId w:val="33"/>
        </w:numPr>
        <w:spacing w:before="240" w:after="60"/>
        <w:jc w:val="left"/>
        <w:outlineLvl w:val="1"/>
        <w:rPr>
          <w:b/>
          <w:bCs/>
          <w:iCs/>
          <w:vanish/>
          <w:szCs w:val="28"/>
          <w:lang w:val="fr-FR"/>
        </w:rPr>
      </w:pPr>
      <w:bookmarkStart w:id="289" w:name="_Toc215349047"/>
      <w:bookmarkStart w:id="290" w:name="_Toc215349237"/>
      <w:bookmarkStart w:id="291" w:name="_Toc215349430"/>
      <w:bookmarkStart w:id="292" w:name="_Toc215349623"/>
      <w:bookmarkEnd w:id="289"/>
      <w:bookmarkEnd w:id="290"/>
      <w:bookmarkEnd w:id="291"/>
      <w:bookmarkEnd w:id="292"/>
    </w:p>
    <w:p w14:paraId="3D24BEA1" w14:textId="77777777" w:rsidR="00070334" w:rsidRPr="00070334" w:rsidRDefault="00070334">
      <w:pPr>
        <w:pStyle w:val="ListParagraph"/>
        <w:keepNext/>
        <w:numPr>
          <w:ilvl w:val="0"/>
          <w:numId w:val="33"/>
        </w:numPr>
        <w:spacing w:before="240" w:after="60"/>
        <w:jc w:val="left"/>
        <w:outlineLvl w:val="1"/>
        <w:rPr>
          <w:b/>
          <w:bCs/>
          <w:iCs/>
          <w:vanish/>
          <w:szCs w:val="28"/>
          <w:lang w:val="fr-FR"/>
        </w:rPr>
      </w:pPr>
      <w:bookmarkStart w:id="293" w:name="_Toc215349048"/>
      <w:bookmarkStart w:id="294" w:name="_Toc215349238"/>
      <w:bookmarkStart w:id="295" w:name="_Toc215349431"/>
      <w:bookmarkStart w:id="296" w:name="_Toc215349624"/>
      <w:bookmarkEnd w:id="293"/>
      <w:bookmarkEnd w:id="294"/>
      <w:bookmarkEnd w:id="295"/>
      <w:bookmarkEnd w:id="296"/>
    </w:p>
    <w:p w14:paraId="597B5FE9" w14:textId="77777777" w:rsidR="00070334" w:rsidRPr="00070334" w:rsidRDefault="00070334">
      <w:pPr>
        <w:pStyle w:val="ListParagraph"/>
        <w:keepNext/>
        <w:numPr>
          <w:ilvl w:val="1"/>
          <w:numId w:val="33"/>
        </w:numPr>
        <w:spacing w:before="240" w:after="60"/>
        <w:jc w:val="left"/>
        <w:outlineLvl w:val="1"/>
        <w:rPr>
          <w:b/>
          <w:bCs/>
          <w:iCs/>
          <w:vanish/>
          <w:szCs w:val="28"/>
          <w:lang w:val="fr-FR"/>
        </w:rPr>
      </w:pPr>
      <w:bookmarkStart w:id="297" w:name="_Toc215349049"/>
      <w:bookmarkStart w:id="298" w:name="_Toc215349239"/>
      <w:bookmarkStart w:id="299" w:name="_Toc215349432"/>
      <w:bookmarkStart w:id="300" w:name="_Toc215349625"/>
      <w:bookmarkEnd w:id="297"/>
      <w:bookmarkEnd w:id="298"/>
      <w:bookmarkEnd w:id="299"/>
      <w:bookmarkEnd w:id="300"/>
    </w:p>
    <w:p w14:paraId="4B38EA38" w14:textId="77777777" w:rsidR="00070334" w:rsidRPr="00070334" w:rsidRDefault="00070334">
      <w:pPr>
        <w:pStyle w:val="ListParagraph"/>
        <w:keepNext/>
        <w:numPr>
          <w:ilvl w:val="1"/>
          <w:numId w:val="33"/>
        </w:numPr>
        <w:spacing w:before="240" w:after="60"/>
        <w:jc w:val="left"/>
        <w:outlineLvl w:val="1"/>
        <w:rPr>
          <w:b/>
          <w:bCs/>
          <w:iCs/>
          <w:vanish/>
          <w:szCs w:val="28"/>
          <w:lang w:val="fr-FR"/>
        </w:rPr>
      </w:pPr>
      <w:bookmarkStart w:id="301" w:name="_Toc215349050"/>
      <w:bookmarkStart w:id="302" w:name="_Toc215349240"/>
      <w:bookmarkStart w:id="303" w:name="_Toc215349433"/>
      <w:bookmarkStart w:id="304" w:name="_Toc215349626"/>
      <w:bookmarkEnd w:id="301"/>
      <w:bookmarkEnd w:id="302"/>
      <w:bookmarkEnd w:id="303"/>
      <w:bookmarkEnd w:id="304"/>
    </w:p>
    <w:p w14:paraId="420CACC8" w14:textId="77777777" w:rsidR="00070334" w:rsidRPr="00070334" w:rsidRDefault="00070334">
      <w:pPr>
        <w:pStyle w:val="ListParagraph"/>
        <w:keepNext/>
        <w:numPr>
          <w:ilvl w:val="1"/>
          <w:numId w:val="33"/>
        </w:numPr>
        <w:spacing w:before="240" w:after="60"/>
        <w:jc w:val="left"/>
        <w:outlineLvl w:val="1"/>
        <w:rPr>
          <w:b/>
          <w:bCs/>
          <w:iCs/>
          <w:vanish/>
          <w:szCs w:val="28"/>
          <w:lang w:val="fr-FR"/>
        </w:rPr>
      </w:pPr>
      <w:bookmarkStart w:id="305" w:name="_Toc215349051"/>
      <w:bookmarkStart w:id="306" w:name="_Toc215349241"/>
      <w:bookmarkStart w:id="307" w:name="_Toc215349434"/>
      <w:bookmarkStart w:id="308" w:name="_Toc215349627"/>
      <w:bookmarkEnd w:id="305"/>
      <w:bookmarkEnd w:id="306"/>
      <w:bookmarkEnd w:id="307"/>
      <w:bookmarkEnd w:id="308"/>
    </w:p>
    <w:p w14:paraId="609832CC" w14:textId="53FB5C6F" w:rsidR="00420C48" w:rsidRDefault="00070334">
      <w:pPr>
        <w:pStyle w:val="Heading2"/>
        <w:numPr>
          <w:ilvl w:val="1"/>
          <w:numId w:val="33"/>
        </w:numPr>
        <w:rPr>
          <w:lang w:val="fr-FR"/>
        </w:rPr>
      </w:pPr>
      <w:bookmarkStart w:id="309" w:name="_Toc215349628"/>
      <w:r>
        <w:rPr>
          <w:lang w:val="fr-FR"/>
        </w:rPr>
        <w:t>Analyse des causes de la cavitation</w:t>
      </w:r>
      <w:bookmarkEnd w:id="309"/>
    </w:p>
    <w:p w14:paraId="5E4C7BBB" w14:textId="7F1B840D" w:rsidR="00070334" w:rsidRDefault="00070334" w:rsidP="00070334">
      <w:pPr>
        <w:rPr>
          <w:lang w:val="fr-FR"/>
        </w:rPr>
      </w:pPr>
      <w:r>
        <w:rPr>
          <w:lang w:val="fr-FR"/>
        </w:rPr>
        <w:t xml:space="preserve">La cavitation est un phénomène complexe dont les causes relèvent à la fois de la </w:t>
      </w:r>
      <w:r>
        <w:rPr>
          <w:b/>
          <w:bCs/>
          <w:lang w:val="fr-FR"/>
        </w:rPr>
        <w:t xml:space="preserve">physique des fluides et des conditions opérationnelles </w:t>
      </w:r>
      <w:r>
        <w:rPr>
          <w:lang w:val="fr-FR"/>
        </w:rPr>
        <w:t>des pompes industrielles. L’analyse scientifique des origines de ce phénomène est indispensable pour comprendre son impact sur la fiabilité des équipements.</w:t>
      </w:r>
    </w:p>
    <w:p w14:paraId="3F8D8FF2" w14:textId="0361E305" w:rsidR="00070334" w:rsidRDefault="00070334">
      <w:pPr>
        <w:pStyle w:val="Heading3"/>
        <w:numPr>
          <w:ilvl w:val="2"/>
          <w:numId w:val="33"/>
        </w:numPr>
        <w:rPr>
          <w:lang w:val="fr-FR"/>
        </w:rPr>
      </w:pPr>
      <w:bookmarkStart w:id="310" w:name="_Toc215349629"/>
      <w:r>
        <w:rPr>
          <w:lang w:val="fr-FR"/>
        </w:rPr>
        <w:t>Pression d’aspiration insuffisante</w:t>
      </w:r>
      <w:bookmarkEnd w:id="310"/>
    </w:p>
    <w:p w14:paraId="373FD3C4" w14:textId="55D04F76" w:rsidR="00070334" w:rsidRDefault="00070334" w:rsidP="00070334">
      <w:pPr>
        <w:rPr>
          <w:lang w:val="fr-FR"/>
        </w:rPr>
      </w:pPr>
      <w:r>
        <w:rPr>
          <w:lang w:val="fr-FR"/>
        </w:rPr>
        <w:t xml:space="preserve">La cause la plus fréquente de cavitation est une </w:t>
      </w:r>
      <w:r>
        <w:rPr>
          <w:b/>
          <w:bCs/>
          <w:lang w:val="fr-FR"/>
        </w:rPr>
        <w:t>pression d’aspiration trop faible.</w:t>
      </w:r>
      <w:r>
        <w:rPr>
          <w:lang w:val="fr-FR"/>
        </w:rPr>
        <w:t xml:space="preserve"> Lorsque la pression absolue à l’entrée de la pompe descend en dessous de la pression de vapeur du liquide, des bulles se forment. Ce phénomène est directement lié au concept de </w:t>
      </w:r>
      <w:r>
        <w:rPr>
          <w:b/>
          <w:bCs/>
          <w:lang w:val="fr-FR"/>
        </w:rPr>
        <w:t xml:space="preserve">NPSH (Net Positive </w:t>
      </w:r>
      <w:proofErr w:type="spellStart"/>
      <w:r>
        <w:rPr>
          <w:b/>
          <w:bCs/>
          <w:lang w:val="fr-FR"/>
        </w:rPr>
        <w:t>Suction</w:t>
      </w:r>
      <w:proofErr w:type="spellEnd"/>
      <w:r>
        <w:rPr>
          <w:b/>
          <w:bCs/>
          <w:lang w:val="fr-FR"/>
        </w:rPr>
        <w:t xml:space="preserve"> Head) : </w:t>
      </w:r>
      <w:r>
        <w:rPr>
          <w:lang w:val="fr-FR"/>
        </w:rPr>
        <w:t>si le NPSH disponible est inférieur au NPSH requis, la cavitation devient inévitable</w:t>
      </w:r>
      <w:sdt>
        <w:sdtPr>
          <w:rPr>
            <w:lang w:val="fr-FR"/>
          </w:rPr>
          <w:id w:val="-1990390054"/>
          <w:citation/>
        </w:sdtPr>
        <w:sdtContent>
          <w:r>
            <w:rPr>
              <w:lang w:val="fr-FR"/>
            </w:rPr>
            <w:fldChar w:fldCharType="begin"/>
          </w:r>
          <w:r>
            <w:rPr>
              <w:lang w:val="fr-FR"/>
            </w:rPr>
            <w:instrText xml:space="preserve"> CITATION Bre95 \l 1036 </w:instrText>
          </w:r>
          <w:r>
            <w:rPr>
              <w:lang w:val="fr-FR"/>
            </w:rPr>
            <w:fldChar w:fldCharType="separate"/>
          </w:r>
          <w:r w:rsidR="0033067A">
            <w:rPr>
              <w:noProof/>
              <w:lang w:val="fr-FR"/>
            </w:rPr>
            <w:t xml:space="preserve"> </w:t>
          </w:r>
          <w:r w:rsidR="0033067A" w:rsidRPr="0033067A">
            <w:rPr>
              <w:noProof/>
              <w:lang w:val="fr-FR"/>
            </w:rPr>
            <w:t>[9]</w:t>
          </w:r>
          <w:r>
            <w:rPr>
              <w:lang w:val="fr-FR"/>
            </w:rPr>
            <w:fldChar w:fldCharType="end"/>
          </w:r>
        </w:sdtContent>
      </w:sdt>
      <w:r>
        <w:rPr>
          <w:lang w:val="fr-FR"/>
        </w:rPr>
        <w:t>.</w:t>
      </w:r>
    </w:p>
    <w:p w14:paraId="304A2A12" w14:textId="77777777" w:rsidR="00527EAB" w:rsidRPr="00B32C06" w:rsidRDefault="00527EAB" w:rsidP="00527EAB">
      <w:pPr>
        <w:keepNext/>
        <w:rPr>
          <w:lang w:val="fr-FR"/>
        </w:rPr>
      </w:pPr>
      <w:r>
        <w:rPr>
          <w:noProof/>
          <w:lang w:val="fr-FR"/>
        </w:rPr>
        <w:drawing>
          <wp:anchor distT="0" distB="0" distL="114300" distR="114300" simplePos="0" relativeHeight="251667456" behindDoc="0" locked="0" layoutInCell="1" allowOverlap="1" wp14:anchorId="0DE0E676" wp14:editId="1F6F656B">
            <wp:simplePos x="0" y="0"/>
            <wp:positionH relativeFrom="column">
              <wp:posOffset>199280</wp:posOffset>
            </wp:positionH>
            <wp:positionV relativeFrom="paragraph">
              <wp:posOffset>0</wp:posOffset>
            </wp:positionV>
            <wp:extent cx="5492750" cy="3295015"/>
            <wp:effectExtent l="0" t="0" r="0" b="635"/>
            <wp:wrapTopAndBottom/>
            <wp:docPr id="6541446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44686" name="Image 6541446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92750" cy="3295015"/>
                    </a:xfrm>
                    <a:prstGeom prst="rect">
                      <a:avLst/>
                    </a:prstGeom>
                  </pic:spPr>
                </pic:pic>
              </a:graphicData>
            </a:graphic>
            <wp14:sizeRelH relativeFrom="margin">
              <wp14:pctWidth>0</wp14:pctWidth>
            </wp14:sizeRelH>
            <wp14:sizeRelV relativeFrom="margin">
              <wp14:pctHeight>0</wp14:pctHeight>
            </wp14:sizeRelV>
          </wp:anchor>
        </w:drawing>
      </w:r>
    </w:p>
    <w:p w14:paraId="58E2AD33" w14:textId="39796BB7" w:rsidR="00527EAB" w:rsidRDefault="00527EAB" w:rsidP="00527EAB">
      <w:pPr>
        <w:pStyle w:val="Caption"/>
        <w:rPr>
          <w:lang w:val="fr-FR"/>
        </w:rPr>
      </w:pPr>
      <w:bookmarkStart w:id="311" w:name="_Toc215348913"/>
      <w:r>
        <w:t xml:space="preserve">Figure </w:t>
      </w:r>
      <w:r w:rsidR="00EC0060">
        <w:fldChar w:fldCharType="begin"/>
      </w:r>
      <w:r w:rsidR="00EC0060">
        <w:instrText xml:space="preserve"> STYLEREF 1 \s </w:instrText>
      </w:r>
      <w:r w:rsidR="00EC0060">
        <w:fldChar w:fldCharType="separate"/>
      </w:r>
      <w:r w:rsidR="00EC0060">
        <w:rPr>
          <w:noProof/>
        </w:rPr>
        <w:t>II</w:t>
      </w:r>
      <w:r w:rsidR="00EC0060">
        <w:fldChar w:fldCharType="end"/>
      </w:r>
      <w:r w:rsidR="00EC0060">
        <w:noBreakHyphen/>
      </w:r>
      <w:r w:rsidR="00EC0060">
        <w:fldChar w:fldCharType="begin"/>
      </w:r>
      <w:r w:rsidR="00EC0060">
        <w:instrText xml:space="preserve"> SEQ Figure \* ARABIC \s 1 </w:instrText>
      </w:r>
      <w:r w:rsidR="00EC0060">
        <w:fldChar w:fldCharType="separate"/>
      </w:r>
      <w:r w:rsidR="00EC0060">
        <w:rPr>
          <w:noProof/>
        </w:rPr>
        <w:t>4</w:t>
      </w:r>
      <w:r w:rsidR="00EC0060">
        <w:fldChar w:fldCharType="end"/>
      </w:r>
      <w:r>
        <w:t xml:space="preserve">: </w:t>
      </w:r>
      <w:proofErr w:type="spellStart"/>
      <w:r>
        <w:t>Courbe</w:t>
      </w:r>
      <w:proofErr w:type="spellEnd"/>
      <w:r>
        <w:t xml:space="preserve"> NPSH</w:t>
      </w:r>
      <w:bookmarkEnd w:id="311"/>
    </w:p>
    <w:p w14:paraId="4A770D04" w14:textId="7633F2FA" w:rsidR="00070334" w:rsidRDefault="00070334">
      <w:pPr>
        <w:pStyle w:val="Heading3"/>
        <w:numPr>
          <w:ilvl w:val="2"/>
          <w:numId w:val="33"/>
        </w:numPr>
        <w:rPr>
          <w:lang w:val="fr-FR"/>
        </w:rPr>
      </w:pPr>
      <w:bookmarkStart w:id="312" w:name="_Toc215349630"/>
      <w:r>
        <w:rPr>
          <w:lang w:val="fr-FR"/>
        </w:rPr>
        <w:t>Mauvaise conception ou installation</w:t>
      </w:r>
      <w:bookmarkEnd w:id="312"/>
    </w:p>
    <w:p w14:paraId="2F3E036A" w14:textId="21C9466B" w:rsidR="00070334" w:rsidRDefault="00070334" w:rsidP="00070334">
      <w:pPr>
        <w:rPr>
          <w:lang w:val="fr-FR"/>
        </w:rPr>
      </w:pPr>
      <w:r>
        <w:rPr>
          <w:lang w:val="fr-FR"/>
        </w:rPr>
        <w:t>Une conception hydraulique inadéquate (géométrie des pales, volute mal dimensionnée) ou installation incorrecte (désalignement, pertes de charge excessives dans les conduites) peut créer des zones de dépression locales. Ces conditions favorisent la formation de bulles et accélèrent</w:t>
      </w:r>
      <w:r w:rsidR="003740C6">
        <w:rPr>
          <w:lang w:val="fr-FR"/>
        </w:rPr>
        <w:t xml:space="preserve"> l’apparition de la cavitation</w:t>
      </w:r>
      <w:sdt>
        <w:sdtPr>
          <w:rPr>
            <w:lang w:val="fr-FR"/>
          </w:rPr>
          <w:id w:val="-831986591"/>
          <w:citation/>
        </w:sdtPr>
        <w:sdtContent>
          <w:r w:rsidR="003740C6">
            <w:rPr>
              <w:lang w:val="fr-FR"/>
            </w:rPr>
            <w:fldChar w:fldCharType="begin"/>
          </w:r>
          <w:r w:rsidR="003740C6">
            <w:rPr>
              <w:lang w:val="fr-FR"/>
            </w:rPr>
            <w:instrText xml:space="preserve"> CITATION Lec99 \l 1036 </w:instrText>
          </w:r>
          <w:r w:rsidR="003740C6">
            <w:rPr>
              <w:lang w:val="fr-FR"/>
            </w:rPr>
            <w:fldChar w:fldCharType="separate"/>
          </w:r>
          <w:r w:rsidR="0033067A">
            <w:rPr>
              <w:noProof/>
              <w:lang w:val="fr-FR"/>
            </w:rPr>
            <w:t xml:space="preserve"> </w:t>
          </w:r>
          <w:r w:rsidR="0033067A" w:rsidRPr="0033067A">
            <w:rPr>
              <w:noProof/>
              <w:lang w:val="fr-FR"/>
            </w:rPr>
            <w:t>[15]</w:t>
          </w:r>
          <w:r w:rsidR="003740C6">
            <w:rPr>
              <w:lang w:val="fr-FR"/>
            </w:rPr>
            <w:fldChar w:fldCharType="end"/>
          </w:r>
        </w:sdtContent>
      </w:sdt>
      <w:r w:rsidR="003740C6">
        <w:rPr>
          <w:lang w:val="fr-FR"/>
        </w:rPr>
        <w:t>.</w:t>
      </w:r>
    </w:p>
    <w:p w14:paraId="210FBD36" w14:textId="2140ED99" w:rsidR="003740C6" w:rsidRDefault="003740C6">
      <w:pPr>
        <w:pStyle w:val="Heading3"/>
        <w:numPr>
          <w:ilvl w:val="2"/>
          <w:numId w:val="33"/>
        </w:numPr>
        <w:rPr>
          <w:lang w:val="fr-FR"/>
        </w:rPr>
      </w:pPr>
      <w:bookmarkStart w:id="313" w:name="_Toc215349631"/>
      <w:r>
        <w:rPr>
          <w:lang w:val="fr-FR"/>
        </w:rPr>
        <w:lastRenderedPageBreak/>
        <w:t>Présence de gaz dissous ou de particules solides</w:t>
      </w:r>
      <w:bookmarkEnd w:id="313"/>
    </w:p>
    <w:p w14:paraId="1F18E047" w14:textId="5C84E86B" w:rsidR="003740C6" w:rsidRDefault="003740C6" w:rsidP="003740C6">
      <w:pPr>
        <w:rPr>
          <w:lang w:val="fr-FR"/>
        </w:rPr>
      </w:pPr>
      <w:r>
        <w:rPr>
          <w:lang w:val="fr-FR"/>
        </w:rPr>
        <w:t>Les liquides contenant des gaz dissous ou des particules solides sont plus sensibles à la cavitation. Les gaz facilitent la nucléation des bulles, tandis que les particules créent des turbulences locales qui abaissent la pression. Ce facteur est particulièrement critique dans les environnements miniers et chimiques où les fluides sont souvent chargés</w:t>
      </w:r>
      <w:sdt>
        <w:sdtPr>
          <w:rPr>
            <w:lang w:val="fr-FR"/>
          </w:rPr>
          <w:id w:val="-267161068"/>
          <w:citation/>
        </w:sdtPr>
        <w:sdtContent>
          <w:r w:rsidR="00C67397">
            <w:rPr>
              <w:lang w:val="fr-FR"/>
            </w:rPr>
            <w:fldChar w:fldCharType="begin"/>
          </w:r>
          <w:r w:rsidR="00C67397">
            <w:rPr>
              <w:lang w:val="fr-FR"/>
            </w:rPr>
            <w:instrText xml:space="preserve"> CITATION Pum25 \l 1036 </w:instrText>
          </w:r>
          <w:r w:rsidR="00C67397">
            <w:rPr>
              <w:lang w:val="fr-FR"/>
            </w:rPr>
            <w:fldChar w:fldCharType="separate"/>
          </w:r>
          <w:r w:rsidR="0033067A">
            <w:rPr>
              <w:noProof/>
              <w:lang w:val="fr-FR"/>
            </w:rPr>
            <w:t xml:space="preserve"> </w:t>
          </w:r>
          <w:r w:rsidR="0033067A" w:rsidRPr="0033067A">
            <w:rPr>
              <w:noProof/>
              <w:lang w:val="fr-FR"/>
            </w:rPr>
            <w:t>[16]</w:t>
          </w:r>
          <w:r w:rsidR="00C67397">
            <w:rPr>
              <w:lang w:val="fr-FR"/>
            </w:rPr>
            <w:fldChar w:fldCharType="end"/>
          </w:r>
        </w:sdtContent>
      </w:sdt>
      <w:r w:rsidR="00C67397">
        <w:rPr>
          <w:lang w:val="fr-FR"/>
        </w:rPr>
        <w:t>.</w:t>
      </w:r>
    </w:p>
    <w:p w14:paraId="63899A30" w14:textId="100DAE2A" w:rsidR="00C67397" w:rsidRDefault="00C67397">
      <w:pPr>
        <w:pStyle w:val="Heading3"/>
        <w:numPr>
          <w:ilvl w:val="2"/>
          <w:numId w:val="33"/>
        </w:numPr>
        <w:rPr>
          <w:lang w:val="fr-FR"/>
        </w:rPr>
      </w:pPr>
      <w:bookmarkStart w:id="314" w:name="_Toc215349632"/>
      <w:r>
        <w:rPr>
          <w:lang w:val="fr-FR"/>
        </w:rPr>
        <w:t>Conditions de fonctionnement extrêmes</w:t>
      </w:r>
      <w:bookmarkEnd w:id="314"/>
    </w:p>
    <w:p w14:paraId="4A587210" w14:textId="0DFFFD99" w:rsidR="00C67397" w:rsidRDefault="00C67397" w:rsidP="00C67397">
      <w:pPr>
        <w:rPr>
          <w:lang w:val="fr-FR"/>
        </w:rPr>
      </w:pPr>
      <w:r>
        <w:rPr>
          <w:lang w:val="fr-FR"/>
        </w:rPr>
        <w:t>Dans les environnements industriels sévères (corrosion, abrasivité, fluctuations de débit), les pompes sont soumises à des contraintes supplémentaires. Ces conditions accentuent les pertes de charge et augmentent la probabilité de cavitation. Les études montrent que dans les secteurs miniers et métallurgiques, la cavitation est l’une des principales causes de défaillance prématurée des pompes</w:t>
      </w:r>
      <w:sdt>
        <w:sdtPr>
          <w:rPr>
            <w:lang w:val="fr-FR"/>
          </w:rPr>
          <w:id w:val="-1006282484"/>
          <w:citation/>
        </w:sdtPr>
        <w:sdtContent>
          <w:r>
            <w:rPr>
              <w:lang w:val="fr-FR"/>
            </w:rPr>
            <w:fldChar w:fldCharType="begin"/>
          </w:r>
          <w:r>
            <w:rPr>
              <w:lang w:val="fr-FR"/>
            </w:rPr>
            <w:instrText xml:space="preserve"> CITATION Per16 \l 1036 </w:instrText>
          </w:r>
          <w:r>
            <w:rPr>
              <w:lang w:val="fr-FR"/>
            </w:rPr>
            <w:fldChar w:fldCharType="separate"/>
          </w:r>
          <w:r w:rsidR="0033067A">
            <w:rPr>
              <w:noProof/>
              <w:lang w:val="fr-FR"/>
            </w:rPr>
            <w:t xml:space="preserve"> </w:t>
          </w:r>
          <w:r w:rsidR="0033067A" w:rsidRPr="0033067A">
            <w:rPr>
              <w:noProof/>
              <w:lang w:val="fr-FR"/>
            </w:rPr>
            <w:t>[11]</w:t>
          </w:r>
          <w:r>
            <w:rPr>
              <w:lang w:val="fr-FR"/>
            </w:rPr>
            <w:fldChar w:fldCharType="end"/>
          </w:r>
        </w:sdtContent>
      </w:sdt>
      <w:sdt>
        <w:sdtPr>
          <w:rPr>
            <w:lang w:val="fr-FR"/>
          </w:rPr>
          <w:id w:val="-1666856207"/>
          <w:citation/>
        </w:sdtPr>
        <w:sdtContent>
          <w:r>
            <w:rPr>
              <w:lang w:val="fr-FR"/>
            </w:rPr>
            <w:fldChar w:fldCharType="begin"/>
          </w:r>
          <w:r>
            <w:rPr>
              <w:lang w:val="fr-FR"/>
            </w:rPr>
            <w:instrText xml:space="preserve"> CITATION Lec09 \l 1036 </w:instrText>
          </w:r>
          <w:r>
            <w:rPr>
              <w:lang w:val="fr-FR"/>
            </w:rPr>
            <w:fldChar w:fldCharType="separate"/>
          </w:r>
          <w:r w:rsidR="0033067A">
            <w:rPr>
              <w:noProof/>
              <w:lang w:val="fr-FR"/>
            </w:rPr>
            <w:t xml:space="preserve"> </w:t>
          </w:r>
          <w:r w:rsidR="0033067A" w:rsidRPr="0033067A">
            <w:rPr>
              <w:noProof/>
              <w:lang w:val="fr-FR"/>
            </w:rPr>
            <w:t>[10]</w:t>
          </w:r>
          <w:r>
            <w:rPr>
              <w:lang w:val="fr-FR"/>
            </w:rPr>
            <w:fldChar w:fldCharType="end"/>
          </w:r>
        </w:sdtContent>
      </w:sdt>
      <w:r>
        <w:rPr>
          <w:lang w:val="fr-FR"/>
        </w:rPr>
        <w:t>.</w:t>
      </w:r>
    </w:p>
    <w:p w14:paraId="04689978" w14:textId="23F34F72" w:rsidR="00C67397" w:rsidRDefault="00DF51A6">
      <w:pPr>
        <w:pStyle w:val="Heading2"/>
        <w:numPr>
          <w:ilvl w:val="1"/>
          <w:numId w:val="33"/>
        </w:numPr>
        <w:rPr>
          <w:lang w:val="fr-FR"/>
        </w:rPr>
      </w:pPr>
      <w:bookmarkStart w:id="315" w:name="_Toc215349633"/>
      <w:r>
        <w:rPr>
          <w:lang w:val="fr-FR"/>
        </w:rPr>
        <w:t>Méthodes de détection et diagnostic de la cavitation</w:t>
      </w:r>
      <w:bookmarkEnd w:id="315"/>
    </w:p>
    <w:p w14:paraId="493914ED" w14:textId="15EA6F67" w:rsidR="00DF51A6" w:rsidRDefault="00DF51A6" w:rsidP="00DF51A6">
      <w:pPr>
        <w:rPr>
          <w:lang w:val="fr-FR"/>
        </w:rPr>
      </w:pPr>
      <w:r>
        <w:rPr>
          <w:lang w:val="fr-FR"/>
        </w:rPr>
        <w:t>La détection précoce de la cavitation est essentielle pour limiter ses effets destructeurs et optimiser la durée de vie des pompes industrielles. Les méthodes de diagnostic reposent sur l’analyse des signaux physiques générés par le phénomène et sur des outils numériques avancés.</w:t>
      </w:r>
    </w:p>
    <w:p w14:paraId="3B832359" w14:textId="6E0DC8BB" w:rsidR="00DF51A6" w:rsidRDefault="00DF51A6">
      <w:pPr>
        <w:pStyle w:val="Heading3"/>
        <w:numPr>
          <w:ilvl w:val="2"/>
          <w:numId w:val="33"/>
        </w:numPr>
        <w:rPr>
          <w:lang w:val="fr-FR"/>
        </w:rPr>
      </w:pPr>
      <w:bookmarkStart w:id="316" w:name="_Toc215349634"/>
      <w:r>
        <w:rPr>
          <w:lang w:val="fr-FR"/>
        </w:rPr>
        <w:t>Surveillance vibratoire et acoustique</w:t>
      </w:r>
      <w:bookmarkEnd w:id="316"/>
    </w:p>
    <w:p w14:paraId="5AA6D565" w14:textId="1560C3D7" w:rsidR="00DF51A6" w:rsidRDefault="00DF51A6">
      <w:pPr>
        <w:pStyle w:val="ListParagraph"/>
        <w:numPr>
          <w:ilvl w:val="0"/>
          <w:numId w:val="34"/>
        </w:numPr>
        <w:rPr>
          <w:lang w:val="fr-FR"/>
        </w:rPr>
      </w:pPr>
      <w:r>
        <w:rPr>
          <w:lang w:val="fr-FR"/>
        </w:rPr>
        <w:t xml:space="preserve">L’implosion des bulles de cavitation génère des </w:t>
      </w:r>
      <w:r>
        <w:rPr>
          <w:b/>
          <w:bCs/>
          <w:lang w:val="fr-FR"/>
        </w:rPr>
        <w:t xml:space="preserve">vibrations caractéristiques </w:t>
      </w:r>
      <w:r>
        <w:rPr>
          <w:lang w:val="fr-FR"/>
        </w:rPr>
        <w:t xml:space="preserve">et un </w:t>
      </w:r>
      <w:r>
        <w:rPr>
          <w:b/>
          <w:bCs/>
          <w:lang w:val="fr-FR"/>
        </w:rPr>
        <w:t>bruit de martèlement.</w:t>
      </w:r>
    </w:p>
    <w:p w14:paraId="1B50FAD8" w14:textId="12AC348D" w:rsidR="00DF51A6" w:rsidRDefault="00DF51A6">
      <w:pPr>
        <w:pStyle w:val="ListParagraph"/>
        <w:numPr>
          <w:ilvl w:val="0"/>
          <w:numId w:val="34"/>
        </w:numPr>
        <w:rPr>
          <w:lang w:val="fr-FR"/>
        </w:rPr>
      </w:pPr>
      <w:r>
        <w:rPr>
          <w:lang w:val="fr-FR"/>
        </w:rPr>
        <w:t>L’analyse spectrale des signaux vibratoires permet d’identifier des fréquences spécifiques associées à la cavitation</w:t>
      </w:r>
      <w:sdt>
        <w:sdtPr>
          <w:rPr>
            <w:lang w:val="fr-FR"/>
          </w:rPr>
          <w:id w:val="140325900"/>
          <w:citation/>
        </w:sdtPr>
        <w:sdtContent>
          <w:r>
            <w:rPr>
              <w:lang w:val="fr-FR"/>
            </w:rPr>
            <w:fldChar w:fldCharType="begin"/>
          </w:r>
          <w:r>
            <w:rPr>
              <w:lang w:val="fr-FR"/>
            </w:rPr>
            <w:instrText xml:space="preserve"> CITATION Bre95 \l 1036 </w:instrText>
          </w:r>
          <w:r>
            <w:rPr>
              <w:lang w:val="fr-FR"/>
            </w:rPr>
            <w:fldChar w:fldCharType="separate"/>
          </w:r>
          <w:r w:rsidR="0033067A">
            <w:rPr>
              <w:noProof/>
              <w:lang w:val="fr-FR"/>
            </w:rPr>
            <w:t xml:space="preserve"> </w:t>
          </w:r>
          <w:r w:rsidR="0033067A" w:rsidRPr="0033067A">
            <w:rPr>
              <w:noProof/>
              <w:lang w:val="fr-FR"/>
            </w:rPr>
            <w:t>[9]</w:t>
          </w:r>
          <w:r>
            <w:rPr>
              <w:lang w:val="fr-FR"/>
            </w:rPr>
            <w:fldChar w:fldCharType="end"/>
          </w:r>
        </w:sdtContent>
      </w:sdt>
      <w:sdt>
        <w:sdtPr>
          <w:rPr>
            <w:lang w:val="fr-FR"/>
          </w:rPr>
          <w:id w:val="509258742"/>
          <w:citation/>
        </w:sdtPr>
        <w:sdtContent>
          <w:r w:rsidR="003D5D33">
            <w:rPr>
              <w:lang w:val="fr-FR"/>
            </w:rPr>
            <w:fldChar w:fldCharType="begin"/>
          </w:r>
          <w:r w:rsidR="003D5D33">
            <w:rPr>
              <w:lang w:val="fr-FR"/>
            </w:rPr>
            <w:instrText xml:space="preserve"> CITATION Kna70 \l 1036 </w:instrText>
          </w:r>
          <w:r w:rsidR="003D5D33">
            <w:rPr>
              <w:lang w:val="fr-FR"/>
            </w:rPr>
            <w:fldChar w:fldCharType="separate"/>
          </w:r>
          <w:r w:rsidR="0033067A">
            <w:rPr>
              <w:noProof/>
              <w:lang w:val="fr-FR"/>
            </w:rPr>
            <w:t xml:space="preserve"> </w:t>
          </w:r>
          <w:r w:rsidR="0033067A" w:rsidRPr="0033067A">
            <w:rPr>
              <w:noProof/>
              <w:lang w:val="fr-FR"/>
            </w:rPr>
            <w:t>[8]</w:t>
          </w:r>
          <w:r w:rsidR="003D5D33">
            <w:rPr>
              <w:lang w:val="fr-FR"/>
            </w:rPr>
            <w:fldChar w:fldCharType="end"/>
          </w:r>
        </w:sdtContent>
      </w:sdt>
      <w:r>
        <w:rPr>
          <w:lang w:val="fr-FR"/>
        </w:rPr>
        <w:t>.</w:t>
      </w:r>
    </w:p>
    <w:p w14:paraId="049BAF5D" w14:textId="19F37583" w:rsidR="003D5D33" w:rsidRDefault="003D5D33">
      <w:pPr>
        <w:pStyle w:val="ListParagraph"/>
        <w:numPr>
          <w:ilvl w:val="0"/>
          <w:numId w:val="34"/>
        </w:numPr>
        <w:rPr>
          <w:lang w:val="fr-FR"/>
        </w:rPr>
      </w:pPr>
      <w:r>
        <w:rPr>
          <w:lang w:val="fr-FR"/>
        </w:rPr>
        <w:t>Les capteurs piézoélectriques et les microphones industriels sont utilisés pour enregistrer ces signaux et établir des seuils de détection</w:t>
      </w:r>
      <w:sdt>
        <w:sdtPr>
          <w:rPr>
            <w:lang w:val="fr-FR"/>
          </w:rPr>
          <w:id w:val="-547692153"/>
          <w:citation/>
        </w:sdtPr>
        <w:sdtContent>
          <w:r>
            <w:rPr>
              <w:lang w:val="fr-FR"/>
            </w:rPr>
            <w:fldChar w:fldCharType="begin"/>
          </w:r>
          <w:r>
            <w:rPr>
              <w:lang w:val="fr-FR"/>
            </w:rPr>
            <w:instrText xml:space="preserve"> CITATION Lec99 \l 1036 </w:instrText>
          </w:r>
          <w:r>
            <w:rPr>
              <w:lang w:val="fr-FR"/>
            </w:rPr>
            <w:fldChar w:fldCharType="separate"/>
          </w:r>
          <w:r w:rsidR="0033067A">
            <w:rPr>
              <w:noProof/>
              <w:lang w:val="fr-FR"/>
            </w:rPr>
            <w:t xml:space="preserve"> </w:t>
          </w:r>
          <w:r w:rsidR="0033067A" w:rsidRPr="0033067A">
            <w:rPr>
              <w:noProof/>
              <w:lang w:val="fr-FR"/>
            </w:rPr>
            <w:t>[15]</w:t>
          </w:r>
          <w:r>
            <w:rPr>
              <w:lang w:val="fr-FR"/>
            </w:rPr>
            <w:fldChar w:fldCharType="end"/>
          </w:r>
        </w:sdtContent>
      </w:sdt>
      <w:r>
        <w:rPr>
          <w:lang w:val="fr-FR"/>
        </w:rPr>
        <w:t>.</w:t>
      </w:r>
    </w:p>
    <w:p w14:paraId="61642D64" w14:textId="35E6D803" w:rsidR="003D5D33" w:rsidRDefault="003D5D33">
      <w:pPr>
        <w:pStyle w:val="Heading3"/>
        <w:numPr>
          <w:ilvl w:val="2"/>
          <w:numId w:val="33"/>
        </w:numPr>
        <w:rPr>
          <w:lang w:val="fr-FR"/>
        </w:rPr>
      </w:pPr>
      <w:bookmarkStart w:id="317" w:name="_Toc215349635"/>
      <w:r>
        <w:rPr>
          <w:lang w:val="fr-FR"/>
        </w:rPr>
        <w:t>Analyse des séries temporelles de pression et de débit</w:t>
      </w:r>
      <w:bookmarkEnd w:id="317"/>
    </w:p>
    <w:p w14:paraId="4F5DF7A2" w14:textId="62C2303D" w:rsidR="003D5D33" w:rsidRDefault="003D5D33">
      <w:pPr>
        <w:pStyle w:val="ListParagraph"/>
        <w:numPr>
          <w:ilvl w:val="0"/>
          <w:numId w:val="35"/>
        </w:numPr>
        <w:rPr>
          <w:lang w:val="fr-FR"/>
        </w:rPr>
      </w:pPr>
      <w:r>
        <w:rPr>
          <w:lang w:val="fr-FR"/>
        </w:rPr>
        <w:t>Les variations rapides de pression et débit constituent des indicateurs fiables.</w:t>
      </w:r>
    </w:p>
    <w:p w14:paraId="6D8BE8D5" w14:textId="70AB0E41" w:rsidR="003D5D33" w:rsidRDefault="003D5D33">
      <w:pPr>
        <w:pStyle w:val="ListParagraph"/>
        <w:numPr>
          <w:ilvl w:val="0"/>
          <w:numId w:val="35"/>
        </w:numPr>
        <w:rPr>
          <w:lang w:val="fr-FR"/>
        </w:rPr>
      </w:pPr>
      <w:r>
        <w:rPr>
          <w:lang w:val="fr-FR"/>
        </w:rPr>
        <w:t>L’utilisation de capteurs intelligents connectés aux systèmes SCADA permet de suivre en temps réel l’évolution des paramètres hydrauliques</w:t>
      </w:r>
      <w:sdt>
        <w:sdtPr>
          <w:rPr>
            <w:lang w:val="fr-FR"/>
          </w:rPr>
          <w:id w:val="981117134"/>
          <w:citation/>
        </w:sdtPr>
        <w:sdtContent>
          <w:r>
            <w:rPr>
              <w:lang w:val="fr-FR"/>
            </w:rPr>
            <w:fldChar w:fldCharType="begin"/>
          </w:r>
          <w:r>
            <w:rPr>
              <w:lang w:val="fr-FR"/>
            </w:rPr>
            <w:instrText xml:space="preserve">CITATION Bou19 \p 109,229-243 \l 1036 </w:instrText>
          </w:r>
          <w:r>
            <w:rPr>
              <w:lang w:val="fr-FR"/>
            </w:rPr>
            <w:fldChar w:fldCharType="separate"/>
          </w:r>
          <w:r w:rsidR="0033067A">
            <w:rPr>
              <w:noProof/>
              <w:lang w:val="fr-FR"/>
            </w:rPr>
            <w:t xml:space="preserve"> </w:t>
          </w:r>
          <w:r w:rsidR="0033067A" w:rsidRPr="0033067A">
            <w:rPr>
              <w:noProof/>
              <w:lang w:val="fr-FR"/>
            </w:rPr>
            <w:t>[17, pp. 109,229-243]</w:t>
          </w:r>
          <w:r>
            <w:rPr>
              <w:lang w:val="fr-FR"/>
            </w:rPr>
            <w:fldChar w:fldCharType="end"/>
          </w:r>
        </w:sdtContent>
      </w:sdt>
      <w:r>
        <w:rPr>
          <w:lang w:val="fr-FR"/>
        </w:rPr>
        <w:t>.</w:t>
      </w:r>
    </w:p>
    <w:p w14:paraId="15AD3164" w14:textId="42AE3954" w:rsidR="003D5D33" w:rsidRDefault="003D5D33">
      <w:pPr>
        <w:pStyle w:val="ListParagraph"/>
        <w:numPr>
          <w:ilvl w:val="0"/>
          <w:numId w:val="35"/>
        </w:numPr>
        <w:rPr>
          <w:lang w:val="fr-FR"/>
        </w:rPr>
      </w:pPr>
      <w:r>
        <w:rPr>
          <w:lang w:val="fr-FR"/>
        </w:rPr>
        <w:t>Les méthodes statistiques (analyse de tendance, détection de ruptures) facilitent l’identification des anomalies liées à la cavitation.</w:t>
      </w:r>
    </w:p>
    <w:p w14:paraId="3A1A59C7" w14:textId="4BBF8904" w:rsidR="003D5D33" w:rsidRDefault="003D5D33">
      <w:pPr>
        <w:pStyle w:val="Heading3"/>
        <w:numPr>
          <w:ilvl w:val="2"/>
          <w:numId w:val="33"/>
        </w:numPr>
        <w:rPr>
          <w:lang w:val="fr-FR"/>
        </w:rPr>
      </w:pPr>
      <w:bookmarkStart w:id="318" w:name="_Toc215349636"/>
      <w:r>
        <w:rPr>
          <w:lang w:val="fr-FR"/>
        </w:rPr>
        <w:lastRenderedPageBreak/>
        <w:t>Utilisation de capteurs intelligents et systèmes SCADA</w:t>
      </w:r>
      <w:bookmarkEnd w:id="318"/>
    </w:p>
    <w:p w14:paraId="080CF5FB" w14:textId="2E7FD5C5" w:rsidR="003D5D33" w:rsidRDefault="003D5D33">
      <w:pPr>
        <w:pStyle w:val="ListParagraph"/>
        <w:numPr>
          <w:ilvl w:val="0"/>
          <w:numId w:val="36"/>
        </w:numPr>
        <w:rPr>
          <w:lang w:val="fr-FR"/>
        </w:rPr>
      </w:pPr>
      <w:r>
        <w:rPr>
          <w:lang w:val="fr-FR"/>
        </w:rPr>
        <w:t xml:space="preserve">Les architectures modernes de supervision intègrent des </w:t>
      </w:r>
      <w:r>
        <w:rPr>
          <w:b/>
          <w:bCs/>
          <w:lang w:val="fr-FR"/>
        </w:rPr>
        <w:t xml:space="preserve">capteurs </w:t>
      </w:r>
      <w:proofErr w:type="spellStart"/>
      <w:r>
        <w:rPr>
          <w:b/>
          <w:bCs/>
          <w:lang w:val="fr-FR"/>
        </w:rPr>
        <w:t>Iot</w:t>
      </w:r>
      <w:proofErr w:type="spellEnd"/>
      <w:r>
        <w:rPr>
          <w:lang w:val="fr-FR"/>
        </w:rPr>
        <w:t xml:space="preserve"> capables de transmettre en continu les données de fonctionnement.</w:t>
      </w:r>
    </w:p>
    <w:p w14:paraId="64C4D641" w14:textId="1879B941" w:rsidR="003D5D33" w:rsidRDefault="00BD27F2">
      <w:pPr>
        <w:pStyle w:val="ListParagraph"/>
        <w:numPr>
          <w:ilvl w:val="0"/>
          <w:numId w:val="36"/>
        </w:numPr>
        <w:rPr>
          <w:lang w:val="fr-FR"/>
        </w:rPr>
      </w:pPr>
      <w:r w:rsidRPr="00BD27F2">
        <w:rPr>
          <w:lang w:val="fr-FR"/>
        </w:rPr>
        <w:t>Les systèmes SCADA (</w:t>
      </w:r>
      <w:proofErr w:type="spellStart"/>
      <w:r w:rsidRPr="00BD27F2">
        <w:rPr>
          <w:lang w:val="fr-FR"/>
        </w:rPr>
        <w:t>Supervisory</w:t>
      </w:r>
      <w:proofErr w:type="spellEnd"/>
      <w:r w:rsidRPr="00BD27F2">
        <w:rPr>
          <w:lang w:val="fr-FR"/>
        </w:rPr>
        <w:t xml:space="preserve"> Control and Data Acquisition) permettent de</w:t>
      </w:r>
      <w:r>
        <w:rPr>
          <w:lang w:val="fr-FR"/>
        </w:rPr>
        <w:t xml:space="preserve"> centraliser ces informations et d’appliquer des algorithmes de diagnostic prédictif </w:t>
      </w:r>
      <w:sdt>
        <w:sdtPr>
          <w:rPr>
            <w:lang w:val="fr-FR"/>
          </w:rPr>
          <w:id w:val="432096943"/>
          <w:citation/>
        </w:sdtPr>
        <w:sdtContent>
          <w:r>
            <w:rPr>
              <w:lang w:val="fr-FR"/>
            </w:rPr>
            <w:fldChar w:fldCharType="begin"/>
          </w:r>
          <w:r>
            <w:rPr>
              <w:lang w:val="fr-FR"/>
            </w:rPr>
            <w:instrText xml:space="preserve"> CITATION Cha13 \l 1036 </w:instrText>
          </w:r>
          <w:r>
            <w:rPr>
              <w:lang w:val="fr-FR"/>
            </w:rPr>
            <w:fldChar w:fldCharType="separate"/>
          </w:r>
          <w:r w:rsidR="0033067A" w:rsidRPr="0033067A">
            <w:rPr>
              <w:noProof/>
              <w:lang w:val="fr-FR"/>
            </w:rPr>
            <w:t>[5]</w:t>
          </w:r>
          <w:r>
            <w:rPr>
              <w:lang w:val="fr-FR"/>
            </w:rPr>
            <w:fldChar w:fldCharType="end"/>
          </w:r>
        </w:sdtContent>
      </w:sdt>
      <w:r>
        <w:rPr>
          <w:lang w:val="fr-FR"/>
        </w:rPr>
        <w:t>.</w:t>
      </w:r>
    </w:p>
    <w:p w14:paraId="439EF6B0" w14:textId="098946FD" w:rsidR="00BD27F2" w:rsidRDefault="00BD27F2">
      <w:pPr>
        <w:pStyle w:val="ListParagraph"/>
        <w:numPr>
          <w:ilvl w:val="0"/>
          <w:numId w:val="36"/>
        </w:numPr>
        <w:rPr>
          <w:lang w:val="fr-FR"/>
        </w:rPr>
      </w:pPr>
      <w:r>
        <w:rPr>
          <w:lang w:val="fr-FR"/>
        </w:rPr>
        <w:t>Cette approche améliore la réactivité et la précision du diagnostic.</w:t>
      </w:r>
    </w:p>
    <w:p w14:paraId="0FF4DE9F" w14:textId="55FD110D" w:rsidR="00BD27F2" w:rsidRDefault="00BD27F2">
      <w:pPr>
        <w:pStyle w:val="Heading3"/>
        <w:numPr>
          <w:ilvl w:val="2"/>
          <w:numId w:val="33"/>
        </w:numPr>
        <w:rPr>
          <w:lang w:val="fr-FR"/>
        </w:rPr>
      </w:pPr>
      <w:bookmarkStart w:id="319" w:name="_Toc215349637"/>
      <w:r>
        <w:rPr>
          <w:lang w:val="fr-FR"/>
        </w:rPr>
        <w:t>Modélisation mathématique et simulation numérique (CFD)</w:t>
      </w:r>
      <w:bookmarkEnd w:id="319"/>
    </w:p>
    <w:p w14:paraId="2D59D4D6" w14:textId="134E2B47" w:rsidR="00BD27F2" w:rsidRDefault="00BD27F2">
      <w:pPr>
        <w:pStyle w:val="ListParagraph"/>
        <w:numPr>
          <w:ilvl w:val="0"/>
          <w:numId w:val="37"/>
        </w:numPr>
        <w:rPr>
          <w:lang w:val="fr-FR"/>
        </w:rPr>
      </w:pPr>
      <w:r>
        <w:rPr>
          <w:lang w:val="fr-FR"/>
        </w:rPr>
        <w:t xml:space="preserve">La </w:t>
      </w:r>
      <w:r>
        <w:rPr>
          <w:b/>
          <w:bCs/>
          <w:lang w:val="fr-FR"/>
        </w:rPr>
        <w:t xml:space="preserve">dynamique des fluides numériques (CFD) </w:t>
      </w:r>
      <w:r>
        <w:rPr>
          <w:lang w:val="fr-FR"/>
        </w:rPr>
        <w:t>est utilisée pour simuler les conditions d’écoulement et prédire les zones de dépression susceptibles de provoquer la cavitation</w:t>
      </w:r>
      <w:sdt>
        <w:sdtPr>
          <w:rPr>
            <w:lang w:val="fr-FR"/>
          </w:rPr>
          <w:id w:val="-210656668"/>
          <w:citation/>
        </w:sdtPr>
        <w:sdtContent>
          <w:r>
            <w:rPr>
              <w:lang w:val="fr-FR"/>
            </w:rPr>
            <w:fldChar w:fldCharType="begin"/>
          </w:r>
          <w:r>
            <w:rPr>
              <w:lang w:val="fr-FR"/>
            </w:rPr>
            <w:instrText xml:space="preserve"> CITATION Lec09 \l 1036 </w:instrText>
          </w:r>
          <w:r>
            <w:rPr>
              <w:lang w:val="fr-FR"/>
            </w:rPr>
            <w:fldChar w:fldCharType="separate"/>
          </w:r>
          <w:r w:rsidR="0033067A">
            <w:rPr>
              <w:noProof/>
              <w:lang w:val="fr-FR"/>
            </w:rPr>
            <w:t xml:space="preserve"> </w:t>
          </w:r>
          <w:r w:rsidR="0033067A" w:rsidRPr="0033067A">
            <w:rPr>
              <w:noProof/>
              <w:lang w:val="fr-FR"/>
            </w:rPr>
            <w:t>[10]</w:t>
          </w:r>
          <w:r>
            <w:rPr>
              <w:lang w:val="fr-FR"/>
            </w:rPr>
            <w:fldChar w:fldCharType="end"/>
          </w:r>
        </w:sdtContent>
      </w:sdt>
      <w:r>
        <w:rPr>
          <w:lang w:val="fr-FR"/>
        </w:rPr>
        <w:t>.</w:t>
      </w:r>
    </w:p>
    <w:p w14:paraId="195DE622" w14:textId="29E1DDDC" w:rsidR="00BD27F2" w:rsidRDefault="00BD27F2">
      <w:pPr>
        <w:pStyle w:val="ListParagraph"/>
        <w:numPr>
          <w:ilvl w:val="0"/>
          <w:numId w:val="37"/>
        </w:numPr>
        <w:rPr>
          <w:lang w:val="fr-FR"/>
        </w:rPr>
      </w:pPr>
      <w:r>
        <w:rPr>
          <w:lang w:val="fr-FR"/>
        </w:rPr>
        <w:t>Les modèles mathématiques basés sur la loi de Bernoulli et les équations de Navier-Stokes permettent de calculer les conditions critiques</w:t>
      </w:r>
      <w:sdt>
        <w:sdtPr>
          <w:rPr>
            <w:lang w:val="fr-FR"/>
          </w:rPr>
          <w:id w:val="-477143905"/>
          <w:citation/>
        </w:sdtPr>
        <w:sdtContent>
          <w:r>
            <w:rPr>
              <w:lang w:val="fr-FR"/>
            </w:rPr>
            <w:fldChar w:fldCharType="begin"/>
          </w:r>
          <w:r>
            <w:rPr>
              <w:lang w:val="fr-FR"/>
            </w:rPr>
            <w:instrText xml:space="preserve"> CITATION Per16 \l 1036 </w:instrText>
          </w:r>
          <w:r>
            <w:rPr>
              <w:lang w:val="fr-FR"/>
            </w:rPr>
            <w:fldChar w:fldCharType="separate"/>
          </w:r>
          <w:r w:rsidR="0033067A">
            <w:rPr>
              <w:noProof/>
              <w:lang w:val="fr-FR"/>
            </w:rPr>
            <w:t xml:space="preserve"> </w:t>
          </w:r>
          <w:r w:rsidR="0033067A" w:rsidRPr="0033067A">
            <w:rPr>
              <w:noProof/>
              <w:lang w:val="fr-FR"/>
            </w:rPr>
            <w:t>[11]</w:t>
          </w:r>
          <w:r>
            <w:rPr>
              <w:lang w:val="fr-FR"/>
            </w:rPr>
            <w:fldChar w:fldCharType="end"/>
          </w:r>
        </w:sdtContent>
      </w:sdt>
      <w:r>
        <w:rPr>
          <w:lang w:val="fr-FR"/>
        </w:rPr>
        <w:t>.</w:t>
      </w:r>
    </w:p>
    <w:p w14:paraId="76354852" w14:textId="12B07BA9" w:rsidR="00BD27F2" w:rsidRDefault="00BD27F2">
      <w:pPr>
        <w:pStyle w:val="ListParagraph"/>
        <w:numPr>
          <w:ilvl w:val="0"/>
          <w:numId w:val="37"/>
        </w:numPr>
        <w:rPr>
          <w:lang w:val="fr-FR"/>
        </w:rPr>
      </w:pPr>
      <w:r>
        <w:rPr>
          <w:lang w:val="fr-FR"/>
        </w:rPr>
        <w:t>Ces simulations offrent une vision prédictive et facilitent l’optimisation de la conception hydraulique des pompes.</w:t>
      </w:r>
    </w:p>
    <w:p w14:paraId="2CDAC3C0" w14:textId="77777777" w:rsidR="000B7C4C" w:rsidRPr="00B32C06" w:rsidRDefault="000B7C4C" w:rsidP="000B7C4C">
      <w:pPr>
        <w:keepNext/>
        <w:ind w:left="360"/>
        <w:rPr>
          <w:lang w:val="fr-FR"/>
        </w:rPr>
      </w:pPr>
      <w:r>
        <w:rPr>
          <w:noProof/>
          <w:lang w:val="fr-FR"/>
        </w:rPr>
        <w:drawing>
          <wp:anchor distT="0" distB="0" distL="114300" distR="114300" simplePos="0" relativeHeight="251668480" behindDoc="0" locked="0" layoutInCell="1" allowOverlap="1" wp14:anchorId="663CC92A" wp14:editId="795DD2DD">
            <wp:simplePos x="0" y="0"/>
            <wp:positionH relativeFrom="margin">
              <wp:align>center</wp:align>
            </wp:positionH>
            <wp:positionV relativeFrom="paragraph">
              <wp:posOffset>0</wp:posOffset>
            </wp:positionV>
            <wp:extent cx="5266394" cy="2816105"/>
            <wp:effectExtent l="0" t="0" r="0" b="3810"/>
            <wp:wrapTopAndBottom/>
            <wp:docPr id="14618902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9026" name="Image 146189026"/>
                    <pic:cNvPicPr/>
                  </pic:nvPicPr>
                  <pic:blipFill rotWithShape="1">
                    <a:blip r:embed="rId36" cstate="print">
                      <a:extLst>
                        <a:ext uri="{28A0092B-C50C-407E-A947-70E740481C1C}">
                          <a14:useLocalDpi xmlns:a14="http://schemas.microsoft.com/office/drawing/2010/main" val="0"/>
                        </a:ext>
                      </a:extLst>
                    </a:blip>
                    <a:srcRect l="-1" t="20093" r="378"/>
                    <a:stretch/>
                  </pic:blipFill>
                  <pic:spPr bwMode="auto">
                    <a:xfrm>
                      <a:off x="0" y="0"/>
                      <a:ext cx="5266394" cy="2816105"/>
                    </a:xfrm>
                    <a:prstGeom prst="rect">
                      <a:avLst/>
                    </a:prstGeom>
                    <a:ln>
                      <a:noFill/>
                    </a:ln>
                    <a:extLst>
                      <a:ext uri="{53640926-AAD7-44D8-BBD7-CCE9431645EC}">
                        <a14:shadowObscured xmlns:a14="http://schemas.microsoft.com/office/drawing/2010/main"/>
                      </a:ext>
                    </a:extLst>
                  </pic:spPr>
                </pic:pic>
              </a:graphicData>
            </a:graphic>
          </wp:anchor>
        </w:drawing>
      </w:r>
    </w:p>
    <w:p w14:paraId="351881DB" w14:textId="630179DB" w:rsidR="000B7C4C" w:rsidRPr="000B7C4C" w:rsidRDefault="000B7C4C" w:rsidP="000B7C4C">
      <w:pPr>
        <w:pStyle w:val="Caption"/>
        <w:rPr>
          <w:lang w:val="fr-FR"/>
        </w:rPr>
      </w:pPr>
      <w:bookmarkStart w:id="320" w:name="_Toc215348914"/>
      <w:r>
        <w:t xml:space="preserve">Figure </w:t>
      </w:r>
      <w:r w:rsidR="00EC0060">
        <w:fldChar w:fldCharType="begin"/>
      </w:r>
      <w:r w:rsidR="00EC0060">
        <w:instrText xml:space="preserve"> STYLEREF 1 \s </w:instrText>
      </w:r>
      <w:r w:rsidR="00EC0060">
        <w:fldChar w:fldCharType="separate"/>
      </w:r>
      <w:r w:rsidR="00EC0060">
        <w:rPr>
          <w:noProof/>
        </w:rPr>
        <w:t>II</w:t>
      </w:r>
      <w:r w:rsidR="00EC0060">
        <w:fldChar w:fldCharType="end"/>
      </w:r>
      <w:r w:rsidR="00EC0060">
        <w:noBreakHyphen/>
      </w:r>
      <w:r w:rsidR="00EC0060">
        <w:fldChar w:fldCharType="begin"/>
      </w:r>
      <w:r w:rsidR="00EC0060">
        <w:instrText xml:space="preserve"> SEQ Figure \* ARABIC \s 1 </w:instrText>
      </w:r>
      <w:r w:rsidR="00EC0060">
        <w:fldChar w:fldCharType="separate"/>
      </w:r>
      <w:r w:rsidR="00EC0060">
        <w:rPr>
          <w:noProof/>
        </w:rPr>
        <w:t>5</w:t>
      </w:r>
      <w:r w:rsidR="00EC0060">
        <w:fldChar w:fldCharType="end"/>
      </w:r>
      <w:r>
        <w:t>: Simulation CFD</w:t>
      </w:r>
      <w:bookmarkEnd w:id="320"/>
    </w:p>
    <w:p w14:paraId="59E2F671" w14:textId="2C00AED8" w:rsidR="00BD27F2" w:rsidRDefault="00BD27F2">
      <w:pPr>
        <w:pStyle w:val="Heading2"/>
        <w:numPr>
          <w:ilvl w:val="1"/>
          <w:numId w:val="33"/>
        </w:numPr>
        <w:rPr>
          <w:lang w:val="fr-FR"/>
        </w:rPr>
      </w:pPr>
      <w:bookmarkStart w:id="321" w:name="_Toc215349638"/>
      <w:r>
        <w:rPr>
          <w:lang w:val="fr-FR"/>
        </w:rPr>
        <w:lastRenderedPageBreak/>
        <w:t>Stratégies de prévention et de mitigation de la cavitation</w:t>
      </w:r>
      <w:bookmarkEnd w:id="321"/>
    </w:p>
    <w:p w14:paraId="106457E8" w14:textId="5C7D6A01" w:rsidR="00BD27F2" w:rsidRDefault="00BD27F2" w:rsidP="00BD27F2">
      <w:pPr>
        <w:rPr>
          <w:lang w:val="fr-FR"/>
        </w:rPr>
      </w:pPr>
      <w:r>
        <w:rPr>
          <w:lang w:val="fr-FR"/>
        </w:rPr>
        <w:t xml:space="preserve">La prévention de la cavitation repose sur une combinaison de mesures </w:t>
      </w:r>
      <w:r>
        <w:rPr>
          <w:b/>
          <w:bCs/>
          <w:lang w:val="fr-FR"/>
        </w:rPr>
        <w:t xml:space="preserve">hydrauliques, matérielles et organisationnelles. </w:t>
      </w:r>
      <w:r>
        <w:rPr>
          <w:lang w:val="fr-FR"/>
        </w:rPr>
        <w:t xml:space="preserve"> L’objectif est de maintenir des conditions d’écoulement stables, de réduire les zones de dépression et de renforcer la résistance des composants.</w:t>
      </w:r>
    </w:p>
    <w:p w14:paraId="2CA3E73B" w14:textId="535B367A" w:rsidR="00BD27F2" w:rsidRDefault="00790AE4">
      <w:pPr>
        <w:pStyle w:val="Heading3"/>
        <w:numPr>
          <w:ilvl w:val="2"/>
          <w:numId w:val="33"/>
        </w:numPr>
        <w:rPr>
          <w:lang w:val="fr-FR"/>
        </w:rPr>
      </w:pPr>
      <w:bookmarkStart w:id="322" w:name="_Toc215349639"/>
      <w:r>
        <w:rPr>
          <w:lang w:val="fr-FR"/>
        </w:rPr>
        <w:t>Optimisation des conditions d’aspiration (NPSH disponible vs requis)</w:t>
      </w:r>
      <w:bookmarkEnd w:id="322"/>
    </w:p>
    <w:p w14:paraId="2AAFB6A0" w14:textId="72BD2AB1" w:rsidR="00790AE4" w:rsidRDefault="00790AE4">
      <w:pPr>
        <w:pStyle w:val="ListParagraph"/>
        <w:numPr>
          <w:ilvl w:val="0"/>
          <w:numId w:val="38"/>
        </w:numPr>
        <w:rPr>
          <w:lang w:val="fr-FR"/>
        </w:rPr>
      </w:pPr>
      <w:r>
        <w:rPr>
          <w:lang w:val="fr-FR"/>
        </w:rPr>
        <w:t xml:space="preserve">Le respect du </w:t>
      </w:r>
      <w:r>
        <w:rPr>
          <w:b/>
          <w:bCs/>
          <w:lang w:val="fr-FR"/>
        </w:rPr>
        <w:t xml:space="preserve">Net Positive </w:t>
      </w:r>
      <w:proofErr w:type="spellStart"/>
      <w:r>
        <w:rPr>
          <w:b/>
          <w:bCs/>
          <w:lang w:val="fr-FR"/>
        </w:rPr>
        <w:t>Suction</w:t>
      </w:r>
      <w:proofErr w:type="spellEnd"/>
      <w:r>
        <w:rPr>
          <w:b/>
          <w:bCs/>
          <w:lang w:val="fr-FR"/>
        </w:rPr>
        <w:t xml:space="preserve"> Head (NPSH) </w:t>
      </w:r>
      <w:r>
        <w:rPr>
          <w:lang w:val="fr-FR"/>
        </w:rPr>
        <w:t>est fondamental : le NPSH disponible doit toujours être supérieur au NPSH requis par la pompe</w:t>
      </w:r>
    </w:p>
    <w:p w14:paraId="42D23634" w14:textId="0A792FD7" w:rsidR="00790AE4" w:rsidRDefault="00790AE4">
      <w:pPr>
        <w:pStyle w:val="ListParagraph"/>
        <w:numPr>
          <w:ilvl w:val="0"/>
          <w:numId w:val="38"/>
        </w:numPr>
        <w:rPr>
          <w:lang w:val="fr-FR"/>
        </w:rPr>
      </w:pPr>
      <w:r>
        <w:rPr>
          <w:lang w:val="fr-FR"/>
        </w:rPr>
        <w:t>Cela implique une conception adéquate des conduites d’aspiration, la réduction des pertes de charge et le maintien d’un niveau suffisant de liquide dans les réservoirs</w:t>
      </w:r>
      <w:sdt>
        <w:sdtPr>
          <w:rPr>
            <w:lang w:val="fr-FR"/>
          </w:rPr>
          <w:id w:val="1419447015"/>
          <w:citation/>
        </w:sdtPr>
        <w:sdtContent>
          <w:r>
            <w:rPr>
              <w:lang w:val="fr-FR"/>
            </w:rPr>
            <w:fldChar w:fldCharType="begin"/>
          </w:r>
          <w:r>
            <w:rPr>
              <w:lang w:val="fr-FR"/>
            </w:rPr>
            <w:instrText xml:space="preserve"> CITATION Bre95 \l 1036 </w:instrText>
          </w:r>
          <w:r>
            <w:rPr>
              <w:lang w:val="fr-FR"/>
            </w:rPr>
            <w:fldChar w:fldCharType="separate"/>
          </w:r>
          <w:r w:rsidR="0033067A">
            <w:rPr>
              <w:noProof/>
              <w:lang w:val="fr-FR"/>
            </w:rPr>
            <w:t xml:space="preserve"> </w:t>
          </w:r>
          <w:r w:rsidR="0033067A" w:rsidRPr="0033067A">
            <w:rPr>
              <w:noProof/>
              <w:lang w:val="fr-FR"/>
            </w:rPr>
            <w:t>[9]</w:t>
          </w:r>
          <w:r>
            <w:rPr>
              <w:lang w:val="fr-FR"/>
            </w:rPr>
            <w:fldChar w:fldCharType="end"/>
          </w:r>
        </w:sdtContent>
      </w:sdt>
      <w:sdt>
        <w:sdtPr>
          <w:rPr>
            <w:lang w:val="fr-FR"/>
          </w:rPr>
          <w:id w:val="-1115906152"/>
          <w:citation/>
        </w:sdtPr>
        <w:sdtContent>
          <w:r>
            <w:rPr>
              <w:lang w:val="fr-FR"/>
            </w:rPr>
            <w:fldChar w:fldCharType="begin"/>
          </w:r>
          <w:r>
            <w:rPr>
              <w:lang w:val="fr-FR"/>
            </w:rPr>
            <w:instrText xml:space="preserve"> CITATION Kna70 \l 1036 </w:instrText>
          </w:r>
          <w:r>
            <w:rPr>
              <w:lang w:val="fr-FR"/>
            </w:rPr>
            <w:fldChar w:fldCharType="separate"/>
          </w:r>
          <w:r w:rsidR="0033067A">
            <w:rPr>
              <w:noProof/>
              <w:lang w:val="fr-FR"/>
            </w:rPr>
            <w:t xml:space="preserve"> </w:t>
          </w:r>
          <w:r w:rsidR="0033067A" w:rsidRPr="0033067A">
            <w:rPr>
              <w:noProof/>
              <w:lang w:val="fr-FR"/>
            </w:rPr>
            <w:t>[8]</w:t>
          </w:r>
          <w:r>
            <w:rPr>
              <w:lang w:val="fr-FR"/>
            </w:rPr>
            <w:fldChar w:fldCharType="end"/>
          </w:r>
        </w:sdtContent>
      </w:sdt>
      <w:r>
        <w:rPr>
          <w:lang w:val="fr-FR"/>
        </w:rPr>
        <w:t>.</w:t>
      </w:r>
    </w:p>
    <w:p w14:paraId="28DF47E7" w14:textId="5A6EED84" w:rsidR="00156433" w:rsidRDefault="00790AE4">
      <w:pPr>
        <w:pStyle w:val="Heading3"/>
        <w:numPr>
          <w:ilvl w:val="2"/>
          <w:numId w:val="33"/>
        </w:numPr>
        <w:rPr>
          <w:lang w:val="fr-FR"/>
        </w:rPr>
      </w:pPr>
      <w:bookmarkStart w:id="323" w:name="_Toc215349640"/>
      <w:r>
        <w:rPr>
          <w:lang w:val="fr-FR"/>
        </w:rPr>
        <w:t>Amélioration de la conception hydraulique</w:t>
      </w:r>
      <w:bookmarkEnd w:id="323"/>
    </w:p>
    <w:p w14:paraId="0B7A9BB1" w14:textId="19E019B9" w:rsidR="00790AE4" w:rsidRDefault="00790AE4">
      <w:pPr>
        <w:pStyle w:val="ListParagraph"/>
        <w:numPr>
          <w:ilvl w:val="0"/>
          <w:numId w:val="39"/>
        </w:numPr>
        <w:rPr>
          <w:lang w:val="fr-FR"/>
        </w:rPr>
      </w:pPr>
      <w:r>
        <w:rPr>
          <w:lang w:val="fr-FR"/>
        </w:rPr>
        <w:t>Les géométries de pales et de volutes doivent être optimisées pour limiter les zones de dépression locales.</w:t>
      </w:r>
    </w:p>
    <w:p w14:paraId="6363A6F3" w14:textId="62A54C39" w:rsidR="00790AE4" w:rsidRDefault="00790AE4">
      <w:pPr>
        <w:pStyle w:val="ListParagraph"/>
        <w:numPr>
          <w:ilvl w:val="0"/>
          <w:numId w:val="39"/>
        </w:numPr>
        <w:rPr>
          <w:lang w:val="fr-FR"/>
        </w:rPr>
      </w:pPr>
      <w:r>
        <w:rPr>
          <w:lang w:val="fr-FR"/>
        </w:rPr>
        <w:t>Les études de simulation numérique (CFD) permettent de prédire les zones à risque et d’adapter la conception</w:t>
      </w:r>
      <w:sdt>
        <w:sdtPr>
          <w:rPr>
            <w:lang w:val="fr-FR"/>
          </w:rPr>
          <w:id w:val="-1948305436"/>
          <w:citation/>
        </w:sdtPr>
        <w:sdtContent>
          <w:r>
            <w:rPr>
              <w:lang w:val="fr-FR"/>
            </w:rPr>
            <w:fldChar w:fldCharType="begin"/>
          </w:r>
          <w:r>
            <w:rPr>
              <w:lang w:val="fr-FR"/>
            </w:rPr>
            <w:instrText xml:space="preserve"> CITATION Lec99 \l 1036 </w:instrText>
          </w:r>
          <w:r>
            <w:rPr>
              <w:lang w:val="fr-FR"/>
            </w:rPr>
            <w:fldChar w:fldCharType="separate"/>
          </w:r>
          <w:r w:rsidR="0033067A">
            <w:rPr>
              <w:noProof/>
              <w:lang w:val="fr-FR"/>
            </w:rPr>
            <w:t xml:space="preserve"> </w:t>
          </w:r>
          <w:r w:rsidR="0033067A" w:rsidRPr="0033067A">
            <w:rPr>
              <w:noProof/>
              <w:lang w:val="fr-FR"/>
            </w:rPr>
            <w:t>[15]</w:t>
          </w:r>
          <w:r>
            <w:rPr>
              <w:lang w:val="fr-FR"/>
            </w:rPr>
            <w:fldChar w:fldCharType="end"/>
          </w:r>
        </w:sdtContent>
      </w:sdt>
      <w:sdt>
        <w:sdtPr>
          <w:rPr>
            <w:lang w:val="fr-FR"/>
          </w:rPr>
          <w:id w:val="1202677639"/>
          <w:citation/>
        </w:sdtPr>
        <w:sdtContent>
          <w:r>
            <w:rPr>
              <w:lang w:val="fr-FR"/>
            </w:rPr>
            <w:fldChar w:fldCharType="begin"/>
          </w:r>
          <w:r>
            <w:rPr>
              <w:lang w:val="fr-FR"/>
            </w:rPr>
            <w:instrText xml:space="preserve"> CITATION Per16 \l 1036 </w:instrText>
          </w:r>
          <w:r>
            <w:rPr>
              <w:lang w:val="fr-FR"/>
            </w:rPr>
            <w:fldChar w:fldCharType="separate"/>
          </w:r>
          <w:r w:rsidR="0033067A">
            <w:rPr>
              <w:noProof/>
              <w:lang w:val="fr-FR"/>
            </w:rPr>
            <w:t xml:space="preserve"> </w:t>
          </w:r>
          <w:r w:rsidR="0033067A" w:rsidRPr="0033067A">
            <w:rPr>
              <w:noProof/>
              <w:lang w:val="fr-FR"/>
            </w:rPr>
            <w:t>[11]</w:t>
          </w:r>
          <w:r>
            <w:rPr>
              <w:lang w:val="fr-FR"/>
            </w:rPr>
            <w:fldChar w:fldCharType="end"/>
          </w:r>
        </w:sdtContent>
      </w:sdt>
      <w:r>
        <w:rPr>
          <w:lang w:val="fr-FR"/>
        </w:rPr>
        <w:t>.</w:t>
      </w:r>
    </w:p>
    <w:p w14:paraId="147F449F" w14:textId="2027241E" w:rsidR="00790AE4" w:rsidRDefault="00790AE4">
      <w:pPr>
        <w:pStyle w:val="ListParagraph"/>
        <w:numPr>
          <w:ilvl w:val="0"/>
          <w:numId w:val="39"/>
        </w:numPr>
        <w:rPr>
          <w:lang w:val="fr-FR"/>
        </w:rPr>
      </w:pPr>
      <w:r>
        <w:rPr>
          <w:lang w:val="fr-FR"/>
        </w:rPr>
        <w:t>L’ajout de dispositif antivortex ou de redresseurs de flux peut réduire la formation de cavitation de recirculation.</w:t>
      </w:r>
    </w:p>
    <w:p w14:paraId="028ACF35" w14:textId="58401122" w:rsidR="00790AE4" w:rsidRDefault="00790AE4">
      <w:pPr>
        <w:pStyle w:val="Heading3"/>
        <w:numPr>
          <w:ilvl w:val="2"/>
          <w:numId w:val="33"/>
        </w:numPr>
        <w:rPr>
          <w:lang w:val="fr-FR"/>
        </w:rPr>
      </w:pPr>
      <w:bookmarkStart w:id="324" w:name="_Toc215349641"/>
      <w:r>
        <w:rPr>
          <w:lang w:val="fr-FR"/>
        </w:rPr>
        <w:t xml:space="preserve">Utilisation de matériaux </w:t>
      </w:r>
      <w:r w:rsidR="007D0ABD">
        <w:rPr>
          <w:lang w:val="fr-FR"/>
        </w:rPr>
        <w:t>résistants à l’érosion</w:t>
      </w:r>
      <w:bookmarkEnd w:id="324"/>
    </w:p>
    <w:p w14:paraId="5F7C56B0" w14:textId="77AC100E" w:rsidR="007D0ABD" w:rsidRDefault="007D0ABD">
      <w:pPr>
        <w:pStyle w:val="ListParagraph"/>
        <w:numPr>
          <w:ilvl w:val="0"/>
          <w:numId w:val="40"/>
        </w:numPr>
        <w:rPr>
          <w:lang w:val="fr-FR"/>
        </w:rPr>
      </w:pPr>
      <w:r>
        <w:rPr>
          <w:lang w:val="fr-FR"/>
        </w:rPr>
        <w:t xml:space="preserve">Les matériaux métalliques classiques (acier, fonte) peuvent être remplacés ou renforcés par des alliages spéciaux (acier inoxydables, duplex, </w:t>
      </w:r>
      <w:proofErr w:type="spellStart"/>
      <w:r>
        <w:rPr>
          <w:lang w:val="fr-FR"/>
        </w:rPr>
        <w:t>super-alliages</w:t>
      </w:r>
      <w:proofErr w:type="spellEnd"/>
      <w:r>
        <w:rPr>
          <w:lang w:val="fr-FR"/>
        </w:rPr>
        <w:t>) ou des revêtements céramiques.</w:t>
      </w:r>
    </w:p>
    <w:p w14:paraId="6C29D43E" w14:textId="18C55B10" w:rsidR="000838A3" w:rsidRPr="005F70D8" w:rsidRDefault="007D0ABD" w:rsidP="005F70D8">
      <w:pPr>
        <w:pStyle w:val="ListParagraph"/>
        <w:numPr>
          <w:ilvl w:val="0"/>
          <w:numId w:val="40"/>
        </w:numPr>
        <w:rPr>
          <w:lang w:val="fr-FR"/>
        </w:rPr>
      </w:pPr>
      <w:r>
        <w:rPr>
          <w:lang w:val="fr-FR"/>
        </w:rPr>
        <w:t>Ces matériaux présentent une meilleure résistance à l’érosion et à la corrosion induites par la cavitation</w:t>
      </w:r>
      <w:sdt>
        <w:sdtPr>
          <w:rPr>
            <w:lang w:val="fr-FR"/>
          </w:rPr>
          <w:id w:val="1750528497"/>
          <w:citation/>
        </w:sdtPr>
        <w:sdtContent>
          <w:r>
            <w:rPr>
              <w:lang w:val="fr-FR"/>
            </w:rPr>
            <w:fldChar w:fldCharType="begin"/>
          </w:r>
          <w:r>
            <w:rPr>
              <w:lang w:val="fr-FR"/>
            </w:rPr>
            <w:instrText xml:space="preserve"> CITATION Lec09 \l 1036 </w:instrText>
          </w:r>
          <w:r>
            <w:rPr>
              <w:lang w:val="fr-FR"/>
            </w:rPr>
            <w:fldChar w:fldCharType="separate"/>
          </w:r>
          <w:r w:rsidR="0033067A">
            <w:rPr>
              <w:noProof/>
              <w:lang w:val="fr-FR"/>
            </w:rPr>
            <w:t xml:space="preserve"> </w:t>
          </w:r>
          <w:r w:rsidR="0033067A" w:rsidRPr="0033067A">
            <w:rPr>
              <w:noProof/>
              <w:lang w:val="fr-FR"/>
            </w:rPr>
            <w:t>[10]</w:t>
          </w:r>
          <w:r>
            <w:rPr>
              <w:lang w:val="fr-FR"/>
            </w:rPr>
            <w:fldChar w:fldCharType="end"/>
          </w:r>
        </w:sdtContent>
      </w:sdt>
      <w:sdt>
        <w:sdtPr>
          <w:rPr>
            <w:lang w:val="fr-FR"/>
          </w:rPr>
          <w:id w:val="-1266230255"/>
          <w:citation/>
        </w:sdtPr>
        <w:sdtContent>
          <w:r>
            <w:rPr>
              <w:lang w:val="fr-FR"/>
            </w:rPr>
            <w:fldChar w:fldCharType="begin"/>
          </w:r>
          <w:r>
            <w:rPr>
              <w:lang w:val="fr-FR"/>
            </w:rPr>
            <w:instrText xml:space="preserve"> CITATION Gem25 \l 1036 </w:instrText>
          </w:r>
          <w:r>
            <w:rPr>
              <w:lang w:val="fr-FR"/>
            </w:rPr>
            <w:fldChar w:fldCharType="separate"/>
          </w:r>
          <w:r w:rsidR="0033067A">
            <w:rPr>
              <w:noProof/>
              <w:lang w:val="fr-FR"/>
            </w:rPr>
            <w:t xml:space="preserve"> </w:t>
          </w:r>
          <w:r w:rsidR="0033067A" w:rsidRPr="0033067A">
            <w:rPr>
              <w:noProof/>
              <w:lang w:val="fr-FR"/>
            </w:rPr>
            <w:t>[18]</w:t>
          </w:r>
          <w:r>
            <w:rPr>
              <w:lang w:val="fr-FR"/>
            </w:rPr>
            <w:fldChar w:fldCharType="end"/>
          </w:r>
        </w:sdtContent>
      </w:sdt>
      <w:r>
        <w:rPr>
          <w:lang w:val="fr-FR"/>
        </w:rPr>
        <w:t>.</w:t>
      </w:r>
    </w:p>
    <w:p w14:paraId="459F823A" w14:textId="721470C6" w:rsidR="007D0ABD" w:rsidRDefault="009324D1">
      <w:pPr>
        <w:pStyle w:val="Heading3"/>
        <w:numPr>
          <w:ilvl w:val="2"/>
          <w:numId w:val="33"/>
        </w:numPr>
        <w:rPr>
          <w:lang w:val="fr-FR"/>
        </w:rPr>
      </w:pPr>
      <w:bookmarkStart w:id="325" w:name="_Toc215349642"/>
      <w:r>
        <w:rPr>
          <w:lang w:val="fr-FR"/>
        </w:rPr>
        <w:t>Intégration de la maintenance prédictive basée sur IA et Big Data</w:t>
      </w:r>
      <w:bookmarkEnd w:id="325"/>
    </w:p>
    <w:p w14:paraId="0549D362" w14:textId="2043DF91" w:rsidR="009324D1" w:rsidRDefault="009324D1">
      <w:pPr>
        <w:pStyle w:val="ListParagraph"/>
        <w:numPr>
          <w:ilvl w:val="0"/>
          <w:numId w:val="41"/>
        </w:numPr>
        <w:rPr>
          <w:lang w:val="fr-FR"/>
        </w:rPr>
      </w:pPr>
      <w:r>
        <w:rPr>
          <w:lang w:val="fr-FR"/>
        </w:rPr>
        <w:t>Les capteurs intelligents et les systèmes SCADA permettent de surveiller en continu les paramètres critiques (pression, débit, vibrations).</w:t>
      </w:r>
    </w:p>
    <w:p w14:paraId="65A4AD87" w14:textId="0796B2BF" w:rsidR="009324D1" w:rsidRDefault="009324D1">
      <w:pPr>
        <w:pStyle w:val="ListParagraph"/>
        <w:numPr>
          <w:ilvl w:val="0"/>
          <w:numId w:val="41"/>
        </w:numPr>
        <w:rPr>
          <w:lang w:val="fr-FR"/>
        </w:rPr>
      </w:pPr>
      <w:r>
        <w:rPr>
          <w:lang w:val="fr-FR"/>
        </w:rPr>
        <w:t>L’intégration de modèles prédictifs (</w:t>
      </w:r>
      <w:proofErr w:type="spellStart"/>
      <w:r>
        <w:rPr>
          <w:lang w:val="fr-FR"/>
        </w:rPr>
        <w:t>Random</w:t>
      </w:r>
      <w:proofErr w:type="spellEnd"/>
      <w:r>
        <w:rPr>
          <w:lang w:val="fr-FR"/>
        </w:rPr>
        <w:t xml:space="preserve"> Forest, LSTM, CNN) facilite la détection précoce des conditions favorables à la cavitation</w:t>
      </w:r>
      <w:sdt>
        <w:sdtPr>
          <w:rPr>
            <w:lang w:val="fr-FR"/>
          </w:rPr>
          <w:id w:val="-1358191782"/>
          <w:citation/>
        </w:sdtPr>
        <w:sdtContent>
          <w:r>
            <w:rPr>
              <w:lang w:val="fr-FR"/>
            </w:rPr>
            <w:fldChar w:fldCharType="begin"/>
          </w:r>
          <w:r>
            <w:rPr>
              <w:lang w:val="fr-FR"/>
            </w:rPr>
            <w:instrText xml:space="preserve"> CITATION Bou19 \l 1036 </w:instrText>
          </w:r>
          <w:r>
            <w:rPr>
              <w:lang w:val="fr-FR"/>
            </w:rPr>
            <w:fldChar w:fldCharType="separate"/>
          </w:r>
          <w:r w:rsidR="0033067A">
            <w:rPr>
              <w:noProof/>
              <w:lang w:val="fr-FR"/>
            </w:rPr>
            <w:t xml:space="preserve"> </w:t>
          </w:r>
          <w:r w:rsidR="0033067A" w:rsidRPr="0033067A">
            <w:rPr>
              <w:noProof/>
              <w:lang w:val="fr-FR"/>
            </w:rPr>
            <w:t>[17]</w:t>
          </w:r>
          <w:r>
            <w:rPr>
              <w:lang w:val="fr-FR"/>
            </w:rPr>
            <w:fldChar w:fldCharType="end"/>
          </w:r>
        </w:sdtContent>
      </w:sdt>
      <w:sdt>
        <w:sdtPr>
          <w:rPr>
            <w:lang w:val="fr-FR"/>
          </w:rPr>
          <w:id w:val="366648481"/>
          <w:citation/>
        </w:sdtPr>
        <w:sdtContent>
          <w:r>
            <w:rPr>
              <w:lang w:val="fr-FR"/>
            </w:rPr>
            <w:fldChar w:fldCharType="begin"/>
          </w:r>
          <w:r>
            <w:rPr>
              <w:lang w:val="fr-FR"/>
            </w:rPr>
            <w:instrText xml:space="preserve"> CITATION Cha13 \l 1036 </w:instrText>
          </w:r>
          <w:r>
            <w:rPr>
              <w:lang w:val="fr-FR"/>
            </w:rPr>
            <w:fldChar w:fldCharType="separate"/>
          </w:r>
          <w:r w:rsidR="0033067A">
            <w:rPr>
              <w:noProof/>
              <w:lang w:val="fr-FR"/>
            </w:rPr>
            <w:t xml:space="preserve"> </w:t>
          </w:r>
          <w:r w:rsidR="0033067A" w:rsidRPr="0033067A">
            <w:rPr>
              <w:noProof/>
              <w:lang w:val="fr-FR"/>
            </w:rPr>
            <w:t>[5]</w:t>
          </w:r>
          <w:r>
            <w:rPr>
              <w:lang w:val="fr-FR"/>
            </w:rPr>
            <w:fldChar w:fldCharType="end"/>
          </w:r>
        </w:sdtContent>
      </w:sdt>
      <w:r w:rsidR="00E94DD2">
        <w:rPr>
          <w:lang w:val="fr-FR"/>
        </w:rPr>
        <w:t>.</w:t>
      </w:r>
    </w:p>
    <w:p w14:paraId="2C884268" w14:textId="45C60FE2" w:rsidR="00E94DD2" w:rsidRDefault="000D3004">
      <w:pPr>
        <w:pStyle w:val="ListParagraph"/>
        <w:numPr>
          <w:ilvl w:val="0"/>
          <w:numId w:val="41"/>
        </w:numPr>
        <w:rPr>
          <w:lang w:val="fr-FR"/>
        </w:rPr>
      </w:pPr>
      <w:r>
        <w:rPr>
          <w:lang w:val="fr-FR"/>
        </w:rPr>
        <w:t>Cette approche proactive réduit les arrêts imprévus et optimise la durée de vie des équipements.</w:t>
      </w:r>
    </w:p>
    <w:p w14:paraId="52E2A066" w14:textId="08F09662" w:rsidR="000D3004" w:rsidRDefault="000D3004">
      <w:pPr>
        <w:pStyle w:val="Heading2"/>
        <w:numPr>
          <w:ilvl w:val="1"/>
          <w:numId w:val="33"/>
        </w:numPr>
        <w:rPr>
          <w:lang w:val="fr-FR"/>
        </w:rPr>
      </w:pPr>
      <w:bookmarkStart w:id="326" w:name="_Toc215349643"/>
      <w:r>
        <w:rPr>
          <w:lang w:val="fr-FR"/>
        </w:rPr>
        <w:lastRenderedPageBreak/>
        <w:t>Etudes de cas et applications industrielles</w:t>
      </w:r>
      <w:bookmarkEnd w:id="326"/>
      <w:r>
        <w:rPr>
          <w:lang w:val="fr-FR"/>
        </w:rPr>
        <w:t xml:space="preserve"> </w:t>
      </w:r>
    </w:p>
    <w:p w14:paraId="11E2B33E" w14:textId="099701A1" w:rsidR="000D3004" w:rsidRDefault="000D3004" w:rsidP="000D3004">
      <w:pPr>
        <w:rPr>
          <w:lang w:val="fr-FR"/>
        </w:rPr>
      </w:pPr>
      <w:r>
        <w:rPr>
          <w:lang w:val="fr-FR"/>
        </w:rPr>
        <w:t xml:space="preserve">L’analyse de la cavitation ne peut rester </w:t>
      </w:r>
      <w:r w:rsidR="00B35A21">
        <w:rPr>
          <w:lang w:val="fr-FR"/>
        </w:rPr>
        <w:t>purement théorique</w:t>
      </w:r>
      <w:r>
        <w:rPr>
          <w:lang w:val="fr-FR"/>
        </w:rPr>
        <w:t xml:space="preserve"> : elle </w:t>
      </w:r>
      <w:r w:rsidR="00B35A21">
        <w:rPr>
          <w:lang w:val="fr-FR"/>
        </w:rPr>
        <w:t>trouve sa pleine pertinence lorsqu’elle est confrontée à des situations industrielles concrètes. Plusieurs études de cas documentées montrent que la cavitation constitue l’une des principales causes de défaillance des pompes centrifuges, avec des conséquences économiques et opérationnelles majeures.</w:t>
      </w:r>
    </w:p>
    <w:p w14:paraId="26BD1165" w14:textId="1CC3B38F" w:rsidR="00B35A21" w:rsidRDefault="00B35A21" w:rsidP="000D3004">
      <w:pPr>
        <w:rPr>
          <w:lang w:val="fr-FR"/>
        </w:rPr>
      </w:pPr>
      <w:r>
        <w:rPr>
          <w:lang w:val="fr-FR"/>
        </w:rPr>
        <w:t xml:space="preserve">Dans le domaine des pompes centrifuges, </w:t>
      </w:r>
      <w:proofErr w:type="spellStart"/>
      <w:r>
        <w:rPr>
          <w:lang w:val="fr-FR"/>
        </w:rPr>
        <w:t>Brennen</w:t>
      </w:r>
      <w:proofErr w:type="spellEnd"/>
      <w:r>
        <w:rPr>
          <w:lang w:val="fr-FR"/>
        </w:rPr>
        <w:t xml:space="preserve"> </w:t>
      </w:r>
      <w:sdt>
        <w:sdtPr>
          <w:rPr>
            <w:lang w:val="fr-FR"/>
          </w:rPr>
          <w:id w:val="-1553456058"/>
          <w:citation/>
        </w:sdtPr>
        <w:sdtContent>
          <w:r>
            <w:rPr>
              <w:lang w:val="fr-FR"/>
            </w:rPr>
            <w:fldChar w:fldCharType="begin"/>
          </w:r>
          <w:r>
            <w:rPr>
              <w:lang w:val="fr-FR"/>
            </w:rPr>
            <w:instrText xml:space="preserve"> CITATION Bre95 \l 1036 </w:instrText>
          </w:r>
          <w:r>
            <w:rPr>
              <w:lang w:val="fr-FR"/>
            </w:rPr>
            <w:fldChar w:fldCharType="separate"/>
          </w:r>
          <w:r w:rsidR="0033067A" w:rsidRPr="0033067A">
            <w:rPr>
              <w:noProof/>
              <w:lang w:val="fr-FR"/>
            </w:rPr>
            <w:t>[9]</w:t>
          </w:r>
          <w:r>
            <w:rPr>
              <w:lang w:val="fr-FR"/>
            </w:rPr>
            <w:fldChar w:fldCharType="end"/>
          </w:r>
        </w:sdtContent>
      </w:sdt>
      <w:r>
        <w:rPr>
          <w:lang w:val="fr-FR"/>
        </w:rPr>
        <w:t xml:space="preserve"> et Knapp, Daily &amp; </w:t>
      </w:r>
      <w:proofErr w:type="spellStart"/>
      <w:r>
        <w:rPr>
          <w:lang w:val="fr-FR"/>
        </w:rPr>
        <w:t>Hammit</w:t>
      </w:r>
      <w:proofErr w:type="spellEnd"/>
      <w:r>
        <w:rPr>
          <w:lang w:val="fr-FR"/>
        </w:rPr>
        <w:t xml:space="preserve"> </w:t>
      </w:r>
      <w:sdt>
        <w:sdtPr>
          <w:rPr>
            <w:lang w:val="fr-FR"/>
          </w:rPr>
          <w:id w:val="-1353188165"/>
          <w:citation/>
        </w:sdtPr>
        <w:sdtContent>
          <w:r>
            <w:rPr>
              <w:lang w:val="fr-FR"/>
            </w:rPr>
            <w:fldChar w:fldCharType="begin"/>
          </w:r>
          <w:r>
            <w:rPr>
              <w:lang w:val="fr-FR"/>
            </w:rPr>
            <w:instrText xml:space="preserve"> CITATION Kna70 \l 1036 </w:instrText>
          </w:r>
          <w:r>
            <w:rPr>
              <w:lang w:val="fr-FR"/>
            </w:rPr>
            <w:fldChar w:fldCharType="separate"/>
          </w:r>
          <w:r w:rsidR="0033067A" w:rsidRPr="0033067A">
            <w:rPr>
              <w:noProof/>
              <w:lang w:val="fr-FR"/>
            </w:rPr>
            <w:t>[8]</w:t>
          </w:r>
          <w:r>
            <w:rPr>
              <w:lang w:val="fr-FR"/>
            </w:rPr>
            <w:fldChar w:fldCharType="end"/>
          </w:r>
        </w:sdtContent>
      </w:sdt>
      <w:r>
        <w:rPr>
          <w:lang w:val="fr-FR"/>
        </w:rPr>
        <w:t xml:space="preserve"> ont montré que la cavitation se manifeste de manière récurrente dans les zones d’aspiration lorsque le NPSH disponible est insuffisant. Les observations réalisées en laboratoire et en milieu industriel confirment que l’érosion des pales et la perte de rendement hydraulique apparaissent rapidement, parfois après seulement quelques centaines d’heures de fonctionnement. </w:t>
      </w:r>
      <w:proofErr w:type="spellStart"/>
      <w:r>
        <w:rPr>
          <w:lang w:val="fr-FR"/>
        </w:rPr>
        <w:t>Lecoffre</w:t>
      </w:r>
      <w:proofErr w:type="spellEnd"/>
      <w:sdt>
        <w:sdtPr>
          <w:rPr>
            <w:lang w:val="fr-FR"/>
          </w:rPr>
          <w:id w:val="1129978696"/>
          <w:citation/>
        </w:sdtPr>
        <w:sdtContent>
          <w:r>
            <w:rPr>
              <w:lang w:val="fr-FR"/>
            </w:rPr>
            <w:fldChar w:fldCharType="begin"/>
          </w:r>
          <w:r>
            <w:rPr>
              <w:lang w:val="fr-FR"/>
            </w:rPr>
            <w:instrText xml:space="preserve"> CITATION Lec09 \l 1036 </w:instrText>
          </w:r>
          <w:r>
            <w:rPr>
              <w:lang w:val="fr-FR"/>
            </w:rPr>
            <w:fldChar w:fldCharType="separate"/>
          </w:r>
          <w:r w:rsidR="0033067A">
            <w:rPr>
              <w:noProof/>
              <w:lang w:val="fr-FR"/>
            </w:rPr>
            <w:t xml:space="preserve"> </w:t>
          </w:r>
          <w:r w:rsidR="0033067A" w:rsidRPr="0033067A">
            <w:rPr>
              <w:noProof/>
              <w:lang w:val="fr-FR"/>
            </w:rPr>
            <w:t>[10]</w:t>
          </w:r>
          <w:r>
            <w:rPr>
              <w:lang w:val="fr-FR"/>
            </w:rPr>
            <w:fldChar w:fldCharType="end"/>
          </w:r>
        </w:sdtContent>
      </w:sdt>
      <w:r>
        <w:rPr>
          <w:lang w:val="fr-FR"/>
        </w:rPr>
        <w:t xml:space="preserve"> souligne que ces dégradations peuvent réduire de moitié la durée de vie des équipements si aucune mesure corrective n’est mise en place.</w:t>
      </w:r>
    </w:p>
    <w:p w14:paraId="31DD4554" w14:textId="18FFBEDA" w:rsidR="00B35A21" w:rsidRDefault="00B35A21" w:rsidP="000D3004">
      <w:pPr>
        <w:rPr>
          <w:lang w:val="fr-FR"/>
        </w:rPr>
      </w:pPr>
      <w:r>
        <w:rPr>
          <w:lang w:val="fr-FR"/>
        </w:rPr>
        <w:t>Dans le secteur minier, et plus particulièrement dans les installations de neutralisation de KCC/</w:t>
      </w:r>
      <w:proofErr w:type="spellStart"/>
      <w:r>
        <w:rPr>
          <w:lang w:val="fr-FR"/>
        </w:rPr>
        <w:t>Luilu</w:t>
      </w:r>
      <w:proofErr w:type="spellEnd"/>
      <w:r>
        <w:rPr>
          <w:lang w:val="fr-FR"/>
        </w:rPr>
        <w:t xml:space="preserve">, la </w:t>
      </w:r>
      <w:r w:rsidR="00795E47">
        <w:rPr>
          <w:lang w:val="fr-FR"/>
        </w:rPr>
        <w:t xml:space="preserve">cavitation est amplifiée par la nature des fluides pompés. Ceux-ci sont souvent chargés en particules solides et présentent des propriétés corrosives qui accélèrent l’usure des matériaux. Les rapports internes et les observations de terrain montrent que les arrêts </w:t>
      </w:r>
      <w:proofErr w:type="spellStart"/>
      <w:r w:rsidR="00795E47">
        <w:rPr>
          <w:lang w:val="fr-FR"/>
        </w:rPr>
        <w:t>imprevus</w:t>
      </w:r>
      <w:proofErr w:type="spellEnd"/>
      <w:r w:rsidR="00795E47">
        <w:rPr>
          <w:lang w:val="fr-FR"/>
        </w:rPr>
        <w:t xml:space="preserve"> liés à la cavitation entrainent non seulement des coûts de maintenance élevés, mais aussi des pertes de production significatives. Ce constat rejoint les travaux de Perret</w:t>
      </w:r>
      <w:sdt>
        <w:sdtPr>
          <w:rPr>
            <w:lang w:val="fr-FR"/>
          </w:rPr>
          <w:id w:val="1968932390"/>
          <w:citation/>
        </w:sdtPr>
        <w:sdtContent>
          <w:r w:rsidR="00795E47">
            <w:rPr>
              <w:lang w:val="fr-FR"/>
            </w:rPr>
            <w:fldChar w:fldCharType="begin"/>
          </w:r>
          <w:r w:rsidR="00795E47">
            <w:rPr>
              <w:lang w:val="fr-FR"/>
            </w:rPr>
            <w:instrText xml:space="preserve"> CITATION Per16 \l 1036 </w:instrText>
          </w:r>
          <w:r w:rsidR="00795E47">
            <w:rPr>
              <w:lang w:val="fr-FR"/>
            </w:rPr>
            <w:fldChar w:fldCharType="separate"/>
          </w:r>
          <w:r w:rsidR="0033067A">
            <w:rPr>
              <w:noProof/>
              <w:lang w:val="fr-FR"/>
            </w:rPr>
            <w:t xml:space="preserve"> </w:t>
          </w:r>
          <w:r w:rsidR="0033067A" w:rsidRPr="0033067A">
            <w:rPr>
              <w:noProof/>
              <w:lang w:val="fr-FR"/>
            </w:rPr>
            <w:t>[11]</w:t>
          </w:r>
          <w:r w:rsidR="00795E47">
            <w:rPr>
              <w:lang w:val="fr-FR"/>
            </w:rPr>
            <w:fldChar w:fldCharType="end"/>
          </w:r>
        </w:sdtContent>
      </w:sdt>
      <w:r w:rsidR="00795E47">
        <w:rPr>
          <w:lang w:val="fr-FR"/>
        </w:rPr>
        <w:t xml:space="preserve">, qui insiste sur l’importance de contextualiser l’étude de la cavitation en fonction des caractéristiques </w:t>
      </w:r>
      <w:proofErr w:type="spellStart"/>
      <w:r w:rsidR="00795E47">
        <w:rPr>
          <w:lang w:val="fr-FR"/>
        </w:rPr>
        <w:t>phsyco</w:t>
      </w:r>
      <w:proofErr w:type="spellEnd"/>
      <w:r w:rsidR="00795E47">
        <w:rPr>
          <w:lang w:val="fr-FR"/>
        </w:rPr>
        <w:t>-chimiques des fluides et des conditions d’exploitation.</w:t>
      </w:r>
    </w:p>
    <w:p w14:paraId="44B6A7A2" w14:textId="0CFED235" w:rsidR="00795E47" w:rsidRDefault="00795E47" w:rsidP="000D3004">
      <w:pPr>
        <w:rPr>
          <w:lang w:val="fr-FR"/>
        </w:rPr>
      </w:pPr>
      <w:r>
        <w:rPr>
          <w:lang w:val="fr-FR"/>
        </w:rPr>
        <w:t>Dans d’autres environnements industriels, comme la pétrochimie et la production d’énergie, la cavitation est également identifiée comme une défaillance critique. Les études menées par Zhang, Yang &amp; Wang</w:t>
      </w:r>
      <w:sdt>
        <w:sdtPr>
          <w:rPr>
            <w:lang w:val="fr-FR"/>
          </w:rPr>
          <w:id w:val="1753549578"/>
          <w:citation/>
        </w:sdtPr>
        <w:sdtContent>
          <w:r>
            <w:rPr>
              <w:lang w:val="fr-FR"/>
            </w:rPr>
            <w:fldChar w:fldCharType="begin"/>
          </w:r>
          <w:r>
            <w:rPr>
              <w:lang w:val="fr-FR"/>
            </w:rPr>
            <w:instrText xml:space="preserve">CITATION Zha19 \p 110,1-25 \l 1036 </w:instrText>
          </w:r>
          <w:r>
            <w:rPr>
              <w:lang w:val="fr-FR"/>
            </w:rPr>
            <w:fldChar w:fldCharType="separate"/>
          </w:r>
          <w:r w:rsidR="0033067A">
            <w:rPr>
              <w:noProof/>
              <w:lang w:val="fr-FR"/>
            </w:rPr>
            <w:t xml:space="preserve"> </w:t>
          </w:r>
          <w:r w:rsidR="0033067A" w:rsidRPr="0033067A">
            <w:rPr>
              <w:noProof/>
              <w:lang w:val="fr-FR"/>
            </w:rPr>
            <w:t>[19, pp. 110,1-25]</w:t>
          </w:r>
          <w:r>
            <w:rPr>
              <w:lang w:val="fr-FR"/>
            </w:rPr>
            <w:fldChar w:fldCharType="end"/>
          </w:r>
        </w:sdtContent>
      </w:sdt>
      <w:r w:rsidR="002905EE">
        <w:rPr>
          <w:lang w:val="fr-FR"/>
        </w:rPr>
        <w:t xml:space="preserve"> sur les machines tournantes montrent que la cavitation, lorsqu’elle n’est pas détectée à temps, peut provoquer des dommages irréversibles sur les turbines et les pompes, compromettant la sécurité et la continuité des opérations. Les solutions mises en œuvre dans ces secteurs – optimisation des conditions d’aspiration, utilisation de matériaux résistants et intégration de systèmes de surveillance prédictive – constituent des pistes transférables au contexte minier.</w:t>
      </w:r>
    </w:p>
    <w:p w14:paraId="737C67B3" w14:textId="1D8ACB25" w:rsidR="002905EE" w:rsidRDefault="002905EE" w:rsidP="001E3B97">
      <w:pPr>
        <w:rPr>
          <w:lang w:val="fr-FR"/>
        </w:rPr>
      </w:pPr>
      <w:r>
        <w:rPr>
          <w:lang w:val="fr-FR"/>
        </w:rPr>
        <w:t>Ainsi, les études de cas démontrent que la cavitation est un phénomène transversal, affectant divers secteurs industriels, mais dont l’impact est particulièrement sévère dans les environnements miniers et métallurgiques. L’expérience de KCC/</w:t>
      </w:r>
      <w:proofErr w:type="spellStart"/>
      <w:r>
        <w:rPr>
          <w:lang w:val="fr-FR"/>
        </w:rPr>
        <w:t>Luilu</w:t>
      </w:r>
      <w:proofErr w:type="spellEnd"/>
      <w:r>
        <w:rPr>
          <w:lang w:val="fr-FR"/>
        </w:rPr>
        <w:t xml:space="preserve"> illustre la nécessité d’une approche intégrée, combinant conception hydraulique optimisée, choix de matériaux adaptés et maintenance prédictive, afin de réduire les arrêts imprévus et d’améliorer la fiabilité des </w:t>
      </w:r>
      <w:r w:rsidR="00D203EB">
        <w:rPr>
          <w:lang w:val="fr-FR"/>
        </w:rPr>
        <w:t>équipements.</w:t>
      </w:r>
    </w:p>
    <w:p w14:paraId="6936AE99" w14:textId="57FFF462" w:rsidR="00D203EB" w:rsidRPr="00262B9D" w:rsidRDefault="00D203EB">
      <w:pPr>
        <w:pStyle w:val="Heading2"/>
        <w:numPr>
          <w:ilvl w:val="1"/>
          <w:numId w:val="33"/>
        </w:numPr>
        <w:rPr>
          <w:lang w:val="fr-FR"/>
        </w:rPr>
      </w:pPr>
      <w:bookmarkStart w:id="327" w:name="_Toc215349644"/>
      <w:r>
        <w:rPr>
          <w:lang w:val="fr-FR"/>
        </w:rPr>
        <w:lastRenderedPageBreak/>
        <w:t>Conclusion partielle</w:t>
      </w:r>
      <w:bookmarkEnd w:id="327"/>
    </w:p>
    <w:p w14:paraId="47CAB0F4" w14:textId="2CF09435" w:rsidR="00D203EB" w:rsidRPr="00FB63E8" w:rsidRDefault="00D203EB" w:rsidP="00D203EB">
      <w:pPr>
        <w:rPr>
          <w:lang w:val="fr-FR"/>
        </w:rPr>
      </w:pPr>
      <w:r w:rsidRPr="00FB63E8">
        <w:rPr>
          <w:lang w:val="fr-FR"/>
        </w:rPr>
        <w:t>L’étude de la cavitation comme défaillance majeure des pompes industrielles met en évidence la complexité d’un phénomène à la fois physique et opérationnel. Les fondements théoriques ont montré que la cavitation résulte d’un déséquilibre entre la pression locale et la pression de vapeur du fluide, conduisant à la formation et à l’effondrement de bulles de vapeur (</w:t>
      </w:r>
      <w:proofErr w:type="spellStart"/>
      <w:r w:rsidRPr="00FB63E8">
        <w:rPr>
          <w:lang w:val="fr-FR"/>
        </w:rPr>
        <w:t>Brennen</w:t>
      </w:r>
      <w:proofErr w:type="spellEnd"/>
      <w:sdt>
        <w:sdtPr>
          <w:rPr>
            <w:lang w:val="fr-FR"/>
          </w:rPr>
          <w:id w:val="-1829425769"/>
          <w:citation/>
        </w:sdtPr>
        <w:sdtContent>
          <w:r>
            <w:rPr>
              <w:lang w:val="fr-FR"/>
            </w:rPr>
            <w:fldChar w:fldCharType="begin"/>
          </w:r>
          <w:r>
            <w:rPr>
              <w:lang w:val="fr-FR"/>
            </w:rPr>
            <w:instrText xml:space="preserve"> CITATION Bre95 \l 1036 </w:instrText>
          </w:r>
          <w:r>
            <w:rPr>
              <w:lang w:val="fr-FR"/>
            </w:rPr>
            <w:fldChar w:fldCharType="separate"/>
          </w:r>
          <w:r w:rsidR="0033067A">
            <w:rPr>
              <w:noProof/>
              <w:lang w:val="fr-FR"/>
            </w:rPr>
            <w:t xml:space="preserve"> </w:t>
          </w:r>
          <w:r w:rsidR="0033067A" w:rsidRPr="0033067A">
            <w:rPr>
              <w:noProof/>
              <w:lang w:val="fr-FR"/>
            </w:rPr>
            <w:t>[9]</w:t>
          </w:r>
          <w:r>
            <w:rPr>
              <w:lang w:val="fr-FR"/>
            </w:rPr>
            <w:fldChar w:fldCharType="end"/>
          </w:r>
        </w:sdtContent>
      </w:sdt>
      <w:r w:rsidRPr="00FB63E8">
        <w:rPr>
          <w:lang w:val="fr-FR"/>
        </w:rPr>
        <w:t xml:space="preserve">; Knapp, Daily &amp; </w:t>
      </w:r>
      <w:proofErr w:type="spellStart"/>
      <w:r w:rsidRPr="00FB63E8">
        <w:rPr>
          <w:lang w:val="fr-FR"/>
        </w:rPr>
        <w:t>Hammitt</w:t>
      </w:r>
      <w:proofErr w:type="spellEnd"/>
      <w:r w:rsidRPr="00FB63E8">
        <w:rPr>
          <w:lang w:val="fr-FR"/>
        </w:rPr>
        <w:t xml:space="preserve">, </w:t>
      </w:r>
      <w:sdt>
        <w:sdtPr>
          <w:rPr>
            <w:lang w:val="fr-FR"/>
          </w:rPr>
          <w:id w:val="1339048341"/>
          <w:citation/>
        </w:sdtPr>
        <w:sdtContent>
          <w:r>
            <w:rPr>
              <w:lang w:val="fr-FR"/>
            </w:rPr>
            <w:fldChar w:fldCharType="begin"/>
          </w:r>
          <w:r>
            <w:rPr>
              <w:lang w:val="fr-FR"/>
            </w:rPr>
            <w:instrText xml:space="preserve"> CITATION Kna70 \l 1036 </w:instrText>
          </w:r>
          <w:r>
            <w:rPr>
              <w:lang w:val="fr-FR"/>
            </w:rPr>
            <w:fldChar w:fldCharType="separate"/>
          </w:r>
          <w:r w:rsidR="0033067A" w:rsidRPr="0033067A">
            <w:rPr>
              <w:noProof/>
              <w:lang w:val="fr-FR"/>
            </w:rPr>
            <w:t>[8]</w:t>
          </w:r>
          <w:r>
            <w:rPr>
              <w:lang w:val="fr-FR"/>
            </w:rPr>
            <w:fldChar w:fldCharType="end"/>
          </w:r>
        </w:sdtContent>
      </w:sdt>
      <w:r w:rsidRPr="00FB63E8">
        <w:rPr>
          <w:lang w:val="fr-FR"/>
        </w:rPr>
        <w:t>). Les différents types de cavitation — aspiration, refoulement, vortex et recirculation — traduisent la diversité des conditions d’apparition et soulignent la nécessité d’une approche globale pour comprendre le phénomène (</w:t>
      </w:r>
      <w:proofErr w:type="spellStart"/>
      <w:r w:rsidRPr="00FB63E8">
        <w:rPr>
          <w:lang w:val="fr-FR"/>
        </w:rPr>
        <w:t>Lecoffre</w:t>
      </w:r>
      <w:proofErr w:type="spellEnd"/>
      <w:r w:rsidRPr="00FB63E8">
        <w:rPr>
          <w:lang w:val="fr-FR"/>
        </w:rPr>
        <w:t>,</w:t>
      </w:r>
      <w:sdt>
        <w:sdtPr>
          <w:rPr>
            <w:lang w:val="fr-FR"/>
          </w:rPr>
          <w:id w:val="2130583769"/>
          <w:citation/>
        </w:sdtPr>
        <w:sdtContent>
          <w:r>
            <w:rPr>
              <w:lang w:val="fr-FR"/>
            </w:rPr>
            <w:fldChar w:fldCharType="begin"/>
          </w:r>
          <w:r>
            <w:rPr>
              <w:lang w:val="fr-FR"/>
            </w:rPr>
            <w:instrText xml:space="preserve"> CITATION Lec99 \l 1036 </w:instrText>
          </w:r>
          <w:r>
            <w:rPr>
              <w:lang w:val="fr-FR"/>
            </w:rPr>
            <w:fldChar w:fldCharType="separate"/>
          </w:r>
          <w:r w:rsidR="0033067A">
            <w:rPr>
              <w:noProof/>
              <w:lang w:val="fr-FR"/>
            </w:rPr>
            <w:t xml:space="preserve"> </w:t>
          </w:r>
          <w:r w:rsidR="0033067A" w:rsidRPr="0033067A">
            <w:rPr>
              <w:noProof/>
              <w:lang w:val="fr-FR"/>
            </w:rPr>
            <w:t>[15]</w:t>
          </w:r>
          <w:r>
            <w:rPr>
              <w:lang w:val="fr-FR"/>
            </w:rPr>
            <w:fldChar w:fldCharType="end"/>
          </w:r>
        </w:sdtContent>
      </w:sdt>
      <w:r w:rsidRPr="00FB63E8">
        <w:rPr>
          <w:lang w:val="fr-FR"/>
        </w:rPr>
        <w:t>; Perret,</w:t>
      </w:r>
      <w:sdt>
        <w:sdtPr>
          <w:rPr>
            <w:lang w:val="fr-FR"/>
          </w:rPr>
          <w:id w:val="-35122563"/>
          <w:citation/>
        </w:sdtPr>
        <w:sdtContent>
          <w:r>
            <w:rPr>
              <w:lang w:val="fr-FR"/>
            </w:rPr>
            <w:fldChar w:fldCharType="begin"/>
          </w:r>
          <w:r>
            <w:rPr>
              <w:lang w:val="fr-FR"/>
            </w:rPr>
            <w:instrText xml:space="preserve"> CITATION Per16 \l 1036 </w:instrText>
          </w:r>
          <w:r>
            <w:rPr>
              <w:lang w:val="fr-FR"/>
            </w:rPr>
            <w:fldChar w:fldCharType="separate"/>
          </w:r>
          <w:r w:rsidR="0033067A">
            <w:rPr>
              <w:noProof/>
              <w:lang w:val="fr-FR"/>
            </w:rPr>
            <w:t xml:space="preserve"> </w:t>
          </w:r>
          <w:r w:rsidR="0033067A" w:rsidRPr="0033067A">
            <w:rPr>
              <w:noProof/>
              <w:lang w:val="fr-FR"/>
            </w:rPr>
            <w:t>[11]</w:t>
          </w:r>
          <w:r>
            <w:rPr>
              <w:lang w:val="fr-FR"/>
            </w:rPr>
            <w:fldChar w:fldCharType="end"/>
          </w:r>
        </w:sdtContent>
      </w:sdt>
      <w:r w:rsidRPr="00FB63E8">
        <w:rPr>
          <w:lang w:val="fr-FR"/>
        </w:rPr>
        <w:t xml:space="preserve">).  </w:t>
      </w:r>
    </w:p>
    <w:p w14:paraId="264456F1" w14:textId="29E8903F" w:rsidR="00D203EB" w:rsidRPr="00FB63E8" w:rsidRDefault="00D203EB" w:rsidP="00D203EB">
      <w:pPr>
        <w:rPr>
          <w:lang w:val="fr-FR"/>
        </w:rPr>
      </w:pPr>
      <w:r w:rsidRPr="00FB63E8">
        <w:rPr>
          <w:lang w:val="fr-FR"/>
        </w:rPr>
        <w:t>Les manifestations observées, telles que le bruit de martèlement, les vibrations anormales et les fluctuations hydrauliques, constituent des indicateurs précoces mais souvent négligés. Leurs effets sur les composants — érosion, corrosion accélérée, perte de rendement et arrêts irréversibles — confirment que la cavitation est une défaillance critique, capable de compromettre la fiabilité et la disponibilité des équipements (</w:t>
      </w:r>
      <w:proofErr w:type="spellStart"/>
      <w:r w:rsidRPr="00FB63E8">
        <w:rPr>
          <w:lang w:val="fr-FR"/>
        </w:rPr>
        <w:t>Lecoffre</w:t>
      </w:r>
      <w:proofErr w:type="spellEnd"/>
      <w:r w:rsidRPr="00FB63E8">
        <w:rPr>
          <w:lang w:val="fr-FR"/>
        </w:rPr>
        <w:t>,</w:t>
      </w:r>
      <w:r>
        <w:rPr>
          <w:lang w:val="fr-FR"/>
        </w:rPr>
        <w:t xml:space="preserve"> </w:t>
      </w:r>
      <w:sdt>
        <w:sdtPr>
          <w:rPr>
            <w:lang w:val="fr-FR"/>
          </w:rPr>
          <w:id w:val="-1954244065"/>
          <w:citation/>
        </w:sdtPr>
        <w:sdtContent>
          <w:r>
            <w:rPr>
              <w:lang w:val="fr-FR"/>
            </w:rPr>
            <w:fldChar w:fldCharType="begin"/>
          </w:r>
          <w:r>
            <w:rPr>
              <w:lang w:val="fr-FR"/>
            </w:rPr>
            <w:instrText xml:space="preserve"> CITATION Lec09 \l 1036 </w:instrText>
          </w:r>
          <w:r>
            <w:rPr>
              <w:lang w:val="fr-FR"/>
            </w:rPr>
            <w:fldChar w:fldCharType="separate"/>
          </w:r>
          <w:r w:rsidR="0033067A" w:rsidRPr="0033067A">
            <w:rPr>
              <w:noProof/>
              <w:lang w:val="fr-FR"/>
            </w:rPr>
            <w:t>[10]</w:t>
          </w:r>
          <w:r>
            <w:rPr>
              <w:lang w:val="fr-FR"/>
            </w:rPr>
            <w:fldChar w:fldCharType="end"/>
          </w:r>
        </w:sdtContent>
      </w:sdt>
      <w:r w:rsidRPr="00FB63E8">
        <w:rPr>
          <w:lang w:val="fr-FR"/>
        </w:rPr>
        <w:t xml:space="preserve">).  </w:t>
      </w:r>
    </w:p>
    <w:p w14:paraId="653182FD" w14:textId="506A2BB5" w:rsidR="00D203EB" w:rsidRPr="00D203EB" w:rsidRDefault="00D203EB" w:rsidP="00D203EB">
      <w:pPr>
        <w:rPr>
          <w:lang w:val="fr-FR"/>
        </w:rPr>
      </w:pPr>
      <w:r w:rsidRPr="00FB63E8">
        <w:rPr>
          <w:lang w:val="fr-FR"/>
        </w:rPr>
        <w:t xml:space="preserve">L’analyse des causes a montré que la cavitation est favorisée par des facteurs multiples : pression d’aspiration insuffisante, conception hydraulique inadéquate, présence de gaz dissous ou de particules solides, et conditions de fonctionnement extrêmes. </w:t>
      </w:r>
      <w:r w:rsidRPr="00D203EB">
        <w:rPr>
          <w:lang w:val="fr-FR"/>
        </w:rPr>
        <w:t>Ces causes, largement documentées dans la littérature, trouvent une résonance particulière dans les environnements miniers et métallurgiques, où les fluides pompés sont souvent corrosifs et abrasifs (</w:t>
      </w:r>
      <w:proofErr w:type="spellStart"/>
      <w:r w:rsidRPr="00D203EB">
        <w:rPr>
          <w:lang w:val="fr-FR"/>
        </w:rPr>
        <w:t>Gemmecotti</w:t>
      </w:r>
      <w:proofErr w:type="spellEnd"/>
      <w:r w:rsidRPr="00D203EB">
        <w:rPr>
          <w:lang w:val="fr-FR"/>
        </w:rPr>
        <w:t xml:space="preserve">, </w:t>
      </w:r>
      <w:sdt>
        <w:sdtPr>
          <w:rPr>
            <w:lang w:val="fr-FR"/>
          </w:rPr>
          <w:id w:val="-1623072463"/>
          <w:citation/>
        </w:sdtPr>
        <w:sdtContent>
          <w:r w:rsidR="00262B9D">
            <w:rPr>
              <w:lang w:val="fr-FR"/>
            </w:rPr>
            <w:fldChar w:fldCharType="begin"/>
          </w:r>
          <w:r w:rsidR="00262B9D">
            <w:rPr>
              <w:lang w:val="fr-FR"/>
            </w:rPr>
            <w:instrText xml:space="preserve"> CITATION Gem25 \l 1036 </w:instrText>
          </w:r>
          <w:r w:rsidR="00262B9D">
            <w:rPr>
              <w:lang w:val="fr-FR"/>
            </w:rPr>
            <w:fldChar w:fldCharType="separate"/>
          </w:r>
          <w:r w:rsidR="0033067A" w:rsidRPr="0033067A">
            <w:rPr>
              <w:noProof/>
              <w:lang w:val="fr-FR"/>
            </w:rPr>
            <w:t>[18]</w:t>
          </w:r>
          <w:r w:rsidR="00262B9D">
            <w:rPr>
              <w:lang w:val="fr-FR"/>
            </w:rPr>
            <w:fldChar w:fldCharType="end"/>
          </w:r>
        </w:sdtContent>
      </w:sdt>
      <w:r w:rsidRPr="00D203EB">
        <w:rPr>
          <w:lang w:val="fr-FR"/>
        </w:rPr>
        <w:t xml:space="preserve">; Hawk </w:t>
      </w:r>
      <w:proofErr w:type="spellStart"/>
      <w:r w:rsidRPr="00D203EB">
        <w:rPr>
          <w:lang w:val="fr-FR"/>
        </w:rPr>
        <w:t>Pumps</w:t>
      </w:r>
      <w:proofErr w:type="spellEnd"/>
      <w:r w:rsidRPr="00D203EB">
        <w:rPr>
          <w:lang w:val="fr-FR"/>
        </w:rPr>
        <w:t xml:space="preserve">, </w:t>
      </w:r>
      <w:sdt>
        <w:sdtPr>
          <w:rPr>
            <w:lang w:val="fr-FR"/>
          </w:rPr>
          <w:id w:val="613018376"/>
          <w:citation/>
        </w:sdtPr>
        <w:sdtContent>
          <w:r w:rsidR="00262B9D">
            <w:rPr>
              <w:lang w:val="fr-FR"/>
            </w:rPr>
            <w:fldChar w:fldCharType="begin"/>
          </w:r>
          <w:r w:rsidR="00262B9D">
            <w:rPr>
              <w:lang w:val="fr-FR"/>
            </w:rPr>
            <w:instrText xml:space="preserve"> CITATION Pum25 \l 1036 </w:instrText>
          </w:r>
          <w:r w:rsidR="00262B9D">
            <w:rPr>
              <w:lang w:val="fr-FR"/>
            </w:rPr>
            <w:fldChar w:fldCharType="separate"/>
          </w:r>
          <w:r w:rsidR="0033067A" w:rsidRPr="0033067A">
            <w:rPr>
              <w:noProof/>
              <w:lang w:val="fr-FR"/>
            </w:rPr>
            <w:t>[16]</w:t>
          </w:r>
          <w:r w:rsidR="00262B9D">
            <w:rPr>
              <w:lang w:val="fr-FR"/>
            </w:rPr>
            <w:fldChar w:fldCharType="end"/>
          </w:r>
        </w:sdtContent>
      </w:sdt>
      <w:r w:rsidRPr="00D203EB">
        <w:rPr>
          <w:lang w:val="fr-FR"/>
        </w:rPr>
        <w:t xml:space="preserve">).  </w:t>
      </w:r>
    </w:p>
    <w:p w14:paraId="0562750C" w14:textId="4ACBA9E1" w:rsidR="00D203EB" w:rsidRPr="00D203EB" w:rsidRDefault="00D203EB" w:rsidP="00D203EB">
      <w:pPr>
        <w:rPr>
          <w:lang w:val="fr-FR"/>
        </w:rPr>
      </w:pPr>
      <w:r w:rsidRPr="00D203EB">
        <w:rPr>
          <w:lang w:val="fr-FR"/>
        </w:rPr>
        <w:t>Les méthodes de détection et de diagnostic, allant de la surveillance vibratoire et acoustique à la simulation numérique (CFD), offrent des outils puissants pour anticiper la cavitation. L’intégration de capteurs intelligents et de systèmes SCADA, combinée à des modèles prédictifs basés sur l’intelligence artificielle, ouvre la voie à une maintenance proactive et plus efficace (</w:t>
      </w:r>
      <w:proofErr w:type="spellStart"/>
      <w:r w:rsidRPr="00D203EB">
        <w:rPr>
          <w:lang w:val="fr-FR"/>
        </w:rPr>
        <w:t>Bousdekis</w:t>
      </w:r>
      <w:proofErr w:type="spellEnd"/>
      <w:r w:rsidRPr="00D203EB">
        <w:rPr>
          <w:lang w:val="fr-FR"/>
        </w:rPr>
        <w:t xml:space="preserve"> et al., </w:t>
      </w:r>
      <w:sdt>
        <w:sdtPr>
          <w:rPr>
            <w:lang w:val="fr-FR"/>
          </w:rPr>
          <w:id w:val="1900858218"/>
          <w:citation/>
        </w:sdtPr>
        <w:sdtContent>
          <w:r w:rsidR="00262B9D">
            <w:rPr>
              <w:lang w:val="fr-FR"/>
            </w:rPr>
            <w:fldChar w:fldCharType="begin"/>
          </w:r>
          <w:r w:rsidR="00262B9D">
            <w:rPr>
              <w:lang w:val="fr-FR"/>
            </w:rPr>
            <w:instrText xml:space="preserve"> CITATION Bou19 \l 1036 </w:instrText>
          </w:r>
          <w:r w:rsidR="00262B9D">
            <w:rPr>
              <w:lang w:val="fr-FR"/>
            </w:rPr>
            <w:fldChar w:fldCharType="separate"/>
          </w:r>
          <w:r w:rsidR="0033067A" w:rsidRPr="0033067A">
            <w:rPr>
              <w:noProof/>
              <w:lang w:val="fr-FR"/>
            </w:rPr>
            <w:t>[17]</w:t>
          </w:r>
          <w:r w:rsidR="00262B9D">
            <w:rPr>
              <w:lang w:val="fr-FR"/>
            </w:rPr>
            <w:fldChar w:fldCharType="end"/>
          </w:r>
        </w:sdtContent>
      </w:sdt>
      <w:r w:rsidRPr="00D203EB">
        <w:rPr>
          <w:lang w:val="fr-FR"/>
        </w:rPr>
        <w:t xml:space="preserve">; Chan, </w:t>
      </w:r>
      <w:sdt>
        <w:sdtPr>
          <w:rPr>
            <w:lang w:val="fr-FR"/>
          </w:rPr>
          <w:id w:val="-1130634265"/>
          <w:citation/>
        </w:sdtPr>
        <w:sdtContent>
          <w:r w:rsidR="00262B9D">
            <w:rPr>
              <w:lang w:val="fr-FR"/>
            </w:rPr>
            <w:fldChar w:fldCharType="begin"/>
          </w:r>
          <w:r w:rsidR="00262B9D">
            <w:rPr>
              <w:lang w:val="fr-FR"/>
            </w:rPr>
            <w:instrText xml:space="preserve"> CITATION Cha13 \l 1036 </w:instrText>
          </w:r>
          <w:r w:rsidR="00262B9D">
            <w:rPr>
              <w:lang w:val="fr-FR"/>
            </w:rPr>
            <w:fldChar w:fldCharType="separate"/>
          </w:r>
          <w:r w:rsidR="0033067A" w:rsidRPr="0033067A">
            <w:rPr>
              <w:noProof/>
              <w:lang w:val="fr-FR"/>
            </w:rPr>
            <w:t>[5]</w:t>
          </w:r>
          <w:r w:rsidR="00262B9D">
            <w:rPr>
              <w:lang w:val="fr-FR"/>
            </w:rPr>
            <w:fldChar w:fldCharType="end"/>
          </w:r>
        </w:sdtContent>
      </w:sdt>
      <w:r w:rsidRPr="00D203EB">
        <w:rPr>
          <w:lang w:val="fr-FR"/>
        </w:rPr>
        <w:t xml:space="preserve">).  </w:t>
      </w:r>
    </w:p>
    <w:p w14:paraId="494DC231" w14:textId="6DB1F7D3" w:rsidR="00D203EB" w:rsidRPr="00D203EB" w:rsidRDefault="00D203EB" w:rsidP="00D203EB">
      <w:pPr>
        <w:rPr>
          <w:lang w:val="fr-FR"/>
        </w:rPr>
      </w:pPr>
      <w:r w:rsidRPr="00D203EB">
        <w:rPr>
          <w:lang w:val="fr-FR"/>
        </w:rPr>
        <w:t>Enfin, les stratégies de prévention et de mitigation démontrent que la cavitation peut être maîtrisée par une optimisation des conditions d’aspiration, une amélioration de la conception hydraulique, le recours à des matériaux résistants et l’adoption de la maintenance prédictive. Les études de cas, notamment dans le secteur minier de KCC/</w:t>
      </w:r>
      <w:proofErr w:type="spellStart"/>
      <w:r w:rsidRPr="00D203EB">
        <w:rPr>
          <w:lang w:val="fr-FR"/>
        </w:rPr>
        <w:t>Luilu</w:t>
      </w:r>
      <w:proofErr w:type="spellEnd"/>
      <w:r w:rsidRPr="00D203EB">
        <w:rPr>
          <w:lang w:val="fr-FR"/>
        </w:rPr>
        <w:t xml:space="preserve">, confirment que la cavitation est non seulement un problème technique mais aussi un enjeu économique majeur, dont la maîtrise conditionne la compétitivité et la durabilité des opérations (Zhang, Yang &amp; Wang, </w:t>
      </w:r>
      <w:sdt>
        <w:sdtPr>
          <w:rPr>
            <w:lang w:val="fr-FR"/>
          </w:rPr>
          <w:id w:val="-1568949269"/>
          <w:citation/>
        </w:sdtPr>
        <w:sdtContent>
          <w:r w:rsidR="00262B9D">
            <w:rPr>
              <w:lang w:val="fr-FR"/>
            </w:rPr>
            <w:fldChar w:fldCharType="begin"/>
          </w:r>
          <w:r w:rsidR="00262B9D">
            <w:rPr>
              <w:lang w:val="fr-FR"/>
            </w:rPr>
            <w:instrText xml:space="preserve"> CITATION Zha19 \l 1036 </w:instrText>
          </w:r>
          <w:r w:rsidR="00262B9D">
            <w:rPr>
              <w:lang w:val="fr-FR"/>
            </w:rPr>
            <w:fldChar w:fldCharType="separate"/>
          </w:r>
          <w:r w:rsidR="0033067A" w:rsidRPr="0033067A">
            <w:rPr>
              <w:noProof/>
              <w:lang w:val="fr-FR"/>
            </w:rPr>
            <w:t>[19]</w:t>
          </w:r>
          <w:r w:rsidR="00262B9D">
            <w:rPr>
              <w:lang w:val="fr-FR"/>
            </w:rPr>
            <w:fldChar w:fldCharType="end"/>
          </w:r>
        </w:sdtContent>
      </w:sdt>
      <w:r w:rsidRPr="00D203EB">
        <w:rPr>
          <w:lang w:val="fr-FR"/>
        </w:rPr>
        <w:t xml:space="preserve">).  </w:t>
      </w:r>
    </w:p>
    <w:p w14:paraId="6DD0289E" w14:textId="7FBEB051" w:rsidR="00420C48" w:rsidRDefault="00D203EB" w:rsidP="00262B9D">
      <w:pPr>
        <w:rPr>
          <w:lang w:val="fr-FR"/>
        </w:rPr>
      </w:pPr>
      <w:r w:rsidRPr="00D203EB">
        <w:rPr>
          <w:lang w:val="fr-FR"/>
        </w:rPr>
        <w:t xml:space="preserve">Ainsi, ce chapitre positionne la cavitation comme une défaillance centrale dans l’analyse de la fiabilité des pompes industrielles. Il établit un lien entre les fondements </w:t>
      </w:r>
      <w:r w:rsidRPr="00D203EB">
        <w:rPr>
          <w:lang w:val="fr-FR"/>
        </w:rPr>
        <w:lastRenderedPageBreak/>
        <w:t xml:space="preserve">scientifiques, les observations pratiques et les solutions technologiques, préparant le terrain pour le chapitre suivant consacré à la méthodologie d’analyse et de modélisation.  </w:t>
      </w:r>
    </w:p>
    <w:p w14:paraId="438841A0" w14:textId="77777777" w:rsidR="006D40B0" w:rsidRDefault="006D40B0" w:rsidP="00262B9D">
      <w:pPr>
        <w:rPr>
          <w:lang w:val="fr-FR"/>
        </w:rPr>
      </w:pPr>
    </w:p>
    <w:p w14:paraId="485DC9B1" w14:textId="510F776C" w:rsidR="006D40B0" w:rsidRDefault="001E3B97" w:rsidP="001E3B97">
      <w:pPr>
        <w:spacing w:after="0" w:line="240" w:lineRule="auto"/>
        <w:ind w:firstLine="0"/>
        <w:jc w:val="left"/>
        <w:rPr>
          <w:lang w:val="fr-FR"/>
        </w:rPr>
      </w:pPr>
      <w:r>
        <w:rPr>
          <w:lang w:val="fr-FR"/>
        </w:rPr>
        <w:br w:type="page"/>
      </w:r>
    </w:p>
    <w:p w14:paraId="0AFC90F2" w14:textId="44237596" w:rsidR="006D40B0" w:rsidRDefault="006D40B0">
      <w:pPr>
        <w:pStyle w:val="Heading1"/>
        <w:numPr>
          <w:ilvl w:val="0"/>
          <w:numId w:val="33"/>
        </w:numPr>
        <w:rPr>
          <w:lang w:val="fr-FR"/>
        </w:rPr>
      </w:pPr>
      <w:bookmarkStart w:id="328" w:name="_Toc215349645"/>
      <w:r>
        <w:rPr>
          <w:lang w:val="fr-FR"/>
        </w:rPr>
        <w:lastRenderedPageBreak/>
        <w:t>conception du système</w:t>
      </w:r>
      <w:bookmarkEnd w:id="328"/>
    </w:p>
    <w:p w14:paraId="2A2DA9FB" w14:textId="28DA35AA" w:rsidR="00420C48" w:rsidRPr="005E2D7A" w:rsidRDefault="006D40B0">
      <w:pPr>
        <w:pStyle w:val="Heading2"/>
        <w:numPr>
          <w:ilvl w:val="1"/>
          <w:numId w:val="33"/>
        </w:numPr>
        <w:rPr>
          <w:lang w:val="fr-FR"/>
        </w:rPr>
      </w:pPr>
      <w:bookmarkStart w:id="329" w:name="_Toc215349646"/>
      <w:r>
        <w:rPr>
          <w:lang w:val="fr-FR"/>
        </w:rPr>
        <w:t>Introduction partielle</w:t>
      </w:r>
      <w:bookmarkEnd w:id="329"/>
    </w:p>
    <w:p w14:paraId="3AEE6ABD" w14:textId="6EF03A52" w:rsidR="005E2D7A" w:rsidRPr="0086700B" w:rsidRDefault="005E2D7A" w:rsidP="005E2D7A">
      <w:pPr>
        <w:rPr>
          <w:lang w:val="fr-FR"/>
        </w:rPr>
      </w:pPr>
      <w:r w:rsidRPr="0086700B">
        <w:rPr>
          <w:lang w:val="fr-FR"/>
        </w:rPr>
        <w:t xml:space="preserve">La cavitation constitue l’un des phénomènes les plus redoutés dans l’exploitation des pompes centrifuges et des systèmes hydrauliques en général. Elle se manifeste par la formation et l’implosion de bulles de vapeur dans le fluide, provoquant des chocs répétés sur les surfaces métalliques et entraînant une dégradation accélérée des composants. Ses conséquences sont multiples : baisse de rendement énergétique, vibrations excessives, bruit anormal, fissuration des pales et, à terme, défaillance prématurée des équipements. Dans les environnements industriels où la continuité de service est critique, comme les mines ou les usines de traitement, la cavitation représente une menace directe pour la productivité et la sécurité des opérations.  </w:t>
      </w:r>
    </w:p>
    <w:p w14:paraId="73108D30" w14:textId="10FA5FD1" w:rsidR="005E2D7A" w:rsidRPr="0086700B" w:rsidRDefault="005E2D7A" w:rsidP="005E2D7A">
      <w:pPr>
        <w:rPr>
          <w:lang w:val="fr-FR"/>
        </w:rPr>
      </w:pPr>
      <w:r w:rsidRPr="0086700B">
        <w:rPr>
          <w:lang w:val="fr-FR"/>
        </w:rPr>
        <w:t xml:space="preserve">Traditionnellement, la prévention de la cavitation repose sur des méthodes de conception hydraulique et sur des pratiques de maintenance corrective. Les ingénieurs ajustent les profils de pales, optimisent les diamètres d’aspiration et de refoulement, ou choisissent des matériaux plus résistants à l’érosion. Cependant, ces approches, bien qu’efficaces dans certains cas, restent limitées par leur caractère statique et par l’impossibilité d’anticiper toutes les conditions de fonctionnement. Les inspections visuelles ou les analyses ponctuelles de signaux vibratoires ne permettent pas toujours de détecter la cavitation à un stade précoce. Souvent, l’anomalie est identifiée trop tard, lorsque les dommages sont déjà irréversibles.  </w:t>
      </w:r>
    </w:p>
    <w:p w14:paraId="3479E015" w14:textId="564992F3" w:rsidR="005E2D7A" w:rsidRPr="0086700B" w:rsidRDefault="005E2D7A" w:rsidP="005E2D7A">
      <w:pPr>
        <w:rPr>
          <w:lang w:val="fr-FR"/>
        </w:rPr>
      </w:pPr>
      <w:r w:rsidRPr="0086700B">
        <w:rPr>
          <w:lang w:val="fr-FR"/>
        </w:rPr>
        <w:t xml:space="preserve">C’est dans ce contexte que l’intégration de l’intelligence artificielle (IA) dans la conception des systèmes de surveillance et de prévention prend tout son sens. L’IA offre la capacité de traiter des volumes massifs de données issus des capteurs, de reconnaître des motifs complexes invisibles à l’œil humain, et de générer des prédictions fiables sur l’évolution du phénomène. En combinant instrumentation avancée et algorithmes d’apprentissage, il devient possible de transformer la maintenance en un processus prédictif et proactif. La conception du système ne se limite plus à un assemblage mécanique ; elle devient une architecture hybride où la mécanique des fluides dialogue avec la science des données.  </w:t>
      </w:r>
    </w:p>
    <w:p w14:paraId="1EBC660D" w14:textId="5F974619" w:rsidR="005E2D7A" w:rsidRPr="0086700B" w:rsidRDefault="005E2D7A" w:rsidP="005E2D7A">
      <w:pPr>
        <w:rPr>
          <w:lang w:val="fr-FR"/>
        </w:rPr>
      </w:pPr>
      <w:r w:rsidRPr="0086700B">
        <w:rPr>
          <w:lang w:val="fr-FR"/>
        </w:rPr>
        <w:t xml:space="preserve">Le présent chapitre s’attache à définir cette architecture. Il s’agit de montrer comment les capteurs, disposés aux points stratégiques de la pompe, peuvent fournir des informations précises sur la pression, le débit, les vibrations et les émissions acoustiques. Ces données, une fois collectées et nettoyées, sont transmises à un module d’intelligence artificielle capable de les analyser en temps réel. Le système ainsi conçu ne se contente pas de signaler la présence de cavitation : il en identifie le type (aspiration, refoulement, recirculation, vortex), en estime la gravité et propose des actions correctives adaptées.  </w:t>
      </w:r>
    </w:p>
    <w:p w14:paraId="722798F6" w14:textId="49691468" w:rsidR="005E2D7A" w:rsidRPr="0086700B" w:rsidRDefault="005E2D7A" w:rsidP="005E2D7A">
      <w:pPr>
        <w:rPr>
          <w:lang w:val="fr-FR"/>
        </w:rPr>
      </w:pPr>
      <w:r w:rsidRPr="0086700B">
        <w:rPr>
          <w:lang w:val="fr-FR"/>
        </w:rPr>
        <w:lastRenderedPageBreak/>
        <w:t xml:space="preserve">Cette conception repose sur une logique systémique. Les entrées sont constituées des données brutes issues de l’exploitation. Le traitement est assuré par des modèles d’IA, dont les principes ont été exposés au premier chapitre. Les sorties prennent la forme d’alertes, de recommandations ou d’ajustements automatiques des paramètres de fonctionnement. L’ensemble est relié par une interface utilisateur qui permet aux opérateurs de visualiser les signaux, de suivre l’évolution des indicateurs et de prendre des décisions éclairées.  </w:t>
      </w:r>
    </w:p>
    <w:p w14:paraId="23CD1CDC" w14:textId="5F40C620" w:rsidR="005E2D7A" w:rsidRPr="0086700B" w:rsidRDefault="005E2D7A" w:rsidP="005E2D7A">
      <w:pPr>
        <w:rPr>
          <w:lang w:val="fr-FR"/>
        </w:rPr>
      </w:pPr>
      <w:r w:rsidRPr="0086700B">
        <w:rPr>
          <w:lang w:val="fr-FR"/>
        </w:rPr>
        <w:t>Au-delà de l’aspect technique, la conception du système s’inscrit dans une démarche de fiabilité industrielle. Elle vise à réduire les arrêts non planifiés, à prolonger la durée de vie des équipements et à améliorer la sécurité des opérations. Dans un contexte minier comme celui de KCC/</w:t>
      </w:r>
      <w:proofErr w:type="spellStart"/>
      <w:r w:rsidRPr="0086700B">
        <w:rPr>
          <w:lang w:val="fr-FR"/>
        </w:rPr>
        <w:t>Luilu</w:t>
      </w:r>
      <w:proofErr w:type="spellEnd"/>
      <w:r w:rsidRPr="0086700B">
        <w:rPr>
          <w:lang w:val="fr-FR"/>
        </w:rPr>
        <w:t xml:space="preserve">, où les pompes sont soumises à des conditions sévères (fluides abrasifs, variations de débit, contraintes de température), un tel système représente une avancée stratégique. Il permet de passer d’une logique réactive, où l’on intervient après la défaillance, à une logique proactive, où l’on anticipe et prévient les incidents.  </w:t>
      </w:r>
    </w:p>
    <w:p w14:paraId="4441E3D5" w14:textId="59234041" w:rsidR="005E2D7A" w:rsidRDefault="005E2D7A" w:rsidP="005E2D7A">
      <w:pPr>
        <w:rPr>
          <w:lang w:val="fr-FR"/>
        </w:rPr>
      </w:pPr>
      <w:r w:rsidRPr="0086700B">
        <w:rPr>
          <w:lang w:val="fr-FR"/>
        </w:rPr>
        <w:t xml:space="preserve">Enfin, ce chapitre constitue une transition essentielle entre la théorie et la pratique. Après avoir présenté les méthodes d’intelligence artificielle dans le premier chapitre, il s’agit ici de les inscrire dans une architecture concrète, adaptée aux réalités industrielles. Le chapitre suivant, consacré à l’implémentation, montrera comment cette conception peut être déployée sur le terrain, validée par des tests et intégrée dans les processus de maintenance prédictive.  </w:t>
      </w:r>
    </w:p>
    <w:p w14:paraId="12A6EC6A" w14:textId="77777777" w:rsidR="005E2D7A" w:rsidRDefault="005E2D7A" w:rsidP="005E2D7A">
      <w:pPr>
        <w:rPr>
          <w:lang w:val="fr-FR"/>
        </w:rPr>
      </w:pPr>
    </w:p>
    <w:p w14:paraId="2A5F66CE" w14:textId="77777777" w:rsidR="005E2D7A" w:rsidRDefault="005E2D7A" w:rsidP="005E2D7A">
      <w:pPr>
        <w:rPr>
          <w:lang w:val="fr-FR"/>
        </w:rPr>
      </w:pPr>
    </w:p>
    <w:p w14:paraId="400A2082" w14:textId="77777777" w:rsidR="005E2D7A" w:rsidRDefault="005E2D7A" w:rsidP="005E2D7A">
      <w:pPr>
        <w:rPr>
          <w:lang w:val="fr-FR"/>
        </w:rPr>
      </w:pPr>
    </w:p>
    <w:p w14:paraId="64FC5377" w14:textId="77777777" w:rsidR="005E2D7A" w:rsidRDefault="005E2D7A" w:rsidP="005E2D7A">
      <w:pPr>
        <w:rPr>
          <w:lang w:val="fr-FR"/>
        </w:rPr>
      </w:pPr>
    </w:p>
    <w:p w14:paraId="06A6DEC8" w14:textId="77777777" w:rsidR="005E2D7A" w:rsidRDefault="005E2D7A" w:rsidP="005E2D7A">
      <w:pPr>
        <w:rPr>
          <w:lang w:val="fr-FR"/>
        </w:rPr>
      </w:pPr>
    </w:p>
    <w:p w14:paraId="59755182" w14:textId="77777777" w:rsidR="005E2D7A" w:rsidRDefault="005E2D7A" w:rsidP="005E2D7A">
      <w:pPr>
        <w:rPr>
          <w:lang w:val="fr-FR"/>
        </w:rPr>
      </w:pPr>
    </w:p>
    <w:p w14:paraId="68CF22B5" w14:textId="77777777" w:rsidR="005E2D7A" w:rsidRDefault="005E2D7A" w:rsidP="005E2D7A">
      <w:pPr>
        <w:rPr>
          <w:lang w:val="fr-FR"/>
        </w:rPr>
      </w:pPr>
    </w:p>
    <w:p w14:paraId="7CFBB8A5" w14:textId="77777777" w:rsidR="005E2D7A" w:rsidRDefault="005E2D7A" w:rsidP="005E2D7A">
      <w:pPr>
        <w:rPr>
          <w:lang w:val="fr-FR"/>
        </w:rPr>
      </w:pPr>
    </w:p>
    <w:p w14:paraId="51BBE8BD" w14:textId="77777777" w:rsidR="005E2D7A" w:rsidRDefault="005E2D7A" w:rsidP="005E2D7A">
      <w:pPr>
        <w:rPr>
          <w:lang w:val="fr-FR"/>
        </w:rPr>
      </w:pPr>
    </w:p>
    <w:p w14:paraId="1711A5C8" w14:textId="77777777" w:rsidR="005E2D7A" w:rsidRDefault="005E2D7A" w:rsidP="005E2D7A">
      <w:pPr>
        <w:rPr>
          <w:lang w:val="fr-FR"/>
        </w:rPr>
      </w:pPr>
    </w:p>
    <w:p w14:paraId="3265E1FE" w14:textId="77777777" w:rsidR="005E2D7A" w:rsidRPr="00E8545A" w:rsidRDefault="005E2D7A" w:rsidP="001E3B97">
      <w:pPr>
        <w:ind w:firstLine="0"/>
        <w:rPr>
          <w:lang w:val="fr-FR"/>
        </w:rPr>
      </w:pPr>
    </w:p>
    <w:p w14:paraId="6D5A1E5F" w14:textId="77777777" w:rsidR="005E2D7A" w:rsidRPr="005E2D7A" w:rsidRDefault="005E2D7A">
      <w:pPr>
        <w:pStyle w:val="ListParagraph"/>
        <w:keepNext/>
        <w:numPr>
          <w:ilvl w:val="0"/>
          <w:numId w:val="42"/>
        </w:numPr>
        <w:spacing w:before="240" w:after="60"/>
        <w:jc w:val="left"/>
        <w:outlineLvl w:val="1"/>
        <w:rPr>
          <w:b/>
          <w:bCs/>
          <w:iCs/>
          <w:vanish/>
          <w:szCs w:val="28"/>
          <w:lang w:val="fr-FR"/>
        </w:rPr>
      </w:pPr>
      <w:bookmarkStart w:id="330" w:name="_Toc215349071"/>
      <w:bookmarkStart w:id="331" w:name="_Toc215349261"/>
      <w:bookmarkStart w:id="332" w:name="_Toc215349454"/>
      <w:bookmarkStart w:id="333" w:name="_Toc215349647"/>
      <w:bookmarkEnd w:id="330"/>
      <w:bookmarkEnd w:id="331"/>
      <w:bookmarkEnd w:id="332"/>
      <w:bookmarkEnd w:id="333"/>
    </w:p>
    <w:p w14:paraId="43C8A4A5" w14:textId="77777777" w:rsidR="005E2D7A" w:rsidRPr="005E2D7A" w:rsidRDefault="005E2D7A">
      <w:pPr>
        <w:pStyle w:val="ListParagraph"/>
        <w:keepNext/>
        <w:numPr>
          <w:ilvl w:val="0"/>
          <w:numId w:val="42"/>
        </w:numPr>
        <w:spacing w:before="240" w:after="60"/>
        <w:jc w:val="left"/>
        <w:outlineLvl w:val="1"/>
        <w:rPr>
          <w:b/>
          <w:bCs/>
          <w:iCs/>
          <w:vanish/>
          <w:szCs w:val="28"/>
          <w:lang w:val="fr-FR"/>
        </w:rPr>
      </w:pPr>
      <w:bookmarkStart w:id="334" w:name="_Toc215349072"/>
      <w:bookmarkStart w:id="335" w:name="_Toc215349262"/>
      <w:bookmarkStart w:id="336" w:name="_Toc215349455"/>
      <w:bookmarkStart w:id="337" w:name="_Toc215349648"/>
      <w:bookmarkEnd w:id="334"/>
      <w:bookmarkEnd w:id="335"/>
      <w:bookmarkEnd w:id="336"/>
      <w:bookmarkEnd w:id="337"/>
    </w:p>
    <w:p w14:paraId="3E46379A" w14:textId="77777777" w:rsidR="005E2D7A" w:rsidRPr="005E2D7A" w:rsidRDefault="005E2D7A">
      <w:pPr>
        <w:pStyle w:val="ListParagraph"/>
        <w:keepNext/>
        <w:numPr>
          <w:ilvl w:val="0"/>
          <w:numId w:val="42"/>
        </w:numPr>
        <w:spacing w:before="240" w:after="60"/>
        <w:jc w:val="left"/>
        <w:outlineLvl w:val="1"/>
        <w:rPr>
          <w:b/>
          <w:bCs/>
          <w:iCs/>
          <w:vanish/>
          <w:szCs w:val="28"/>
          <w:lang w:val="fr-FR"/>
        </w:rPr>
      </w:pPr>
      <w:bookmarkStart w:id="338" w:name="_Toc215349073"/>
      <w:bookmarkStart w:id="339" w:name="_Toc215349263"/>
      <w:bookmarkStart w:id="340" w:name="_Toc215349456"/>
      <w:bookmarkStart w:id="341" w:name="_Toc215349649"/>
      <w:bookmarkEnd w:id="338"/>
      <w:bookmarkEnd w:id="339"/>
      <w:bookmarkEnd w:id="340"/>
      <w:bookmarkEnd w:id="341"/>
    </w:p>
    <w:p w14:paraId="0E003CC7" w14:textId="77777777" w:rsidR="005E2D7A" w:rsidRPr="005E2D7A" w:rsidRDefault="005E2D7A">
      <w:pPr>
        <w:pStyle w:val="ListParagraph"/>
        <w:keepNext/>
        <w:numPr>
          <w:ilvl w:val="1"/>
          <w:numId w:val="42"/>
        </w:numPr>
        <w:spacing w:before="240" w:after="60"/>
        <w:jc w:val="left"/>
        <w:outlineLvl w:val="1"/>
        <w:rPr>
          <w:b/>
          <w:bCs/>
          <w:iCs/>
          <w:vanish/>
          <w:szCs w:val="28"/>
          <w:lang w:val="fr-FR"/>
        </w:rPr>
      </w:pPr>
      <w:bookmarkStart w:id="342" w:name="_Toc215349074"/>
      <w:bookmarkStart w:id="343" w:name="_Toc215349264"/>
      <w:bookmarkStart w:id="344" w:name="_Toc215349457"/>
      <w:bookmarkStart w:id="345" w:name="_Toc215349650"/>
      <w:bookmarkEnd w:id="342"/>
      <w:bookmarkEnd w:id="343"/>
      <w:bookmarkEnd w:id="344"/>
      <w:bookmarkEnd w:id="345"/>
    </w:p>
    <w:p w14:paraId="245DE78C" w14:textId="77777777" w:rsidR="005B4918" w:rsidRDefault="005E2D7A">
      <w:pPr>
        <w:pStyle w:val="Heading2"/>
        <w:numPr>
          <w:ilvl w:val="1"/>
          <w:numId w:val="42"/>
        </w:numPr>
        <w:rPr>
          <w:lang w:val="fr-FR"/>
        </w:rPr>
      </w:pPr>
      <w:bookmarkStart w:id="346" w:name="_Toc215349651"/>
      <w:r w:rsidRPr="005E2D7A">
        <w:rPr>
          <w:lang w:val="fr-FR"/>
        </w:rPr>
        <w:t>Objectifs</w:t>
      </w:r>
      <w:r>
        <w:rPr>
          <w:lang w:val="fr-FR"/>
        </w:rPr>
        <w:t xml:space="preserve"> </w:t>
      </w:r>
      <w:r w:rsidR="005B4918">
        <w:rPr>
          <w:lang w:val="fr-FR"/>
        </w:rPr>
        <w:t>de la conception</w:t>
      </w:r>
      <w:bookmarkEnd w:id="346"/>
    </w:p>
    <w:p w14:paraId="1A3F6433" w14:textId="77777777" w:rsidR="005B4918" w:rsidRDefault="005B4918" w:rsidP="005B4918">
      <w:pPr>
        <w:rPr>
          <w:lang w:val="fr-FR"/>
        </w:rPr>
      </w:pPr>
      <w:r>
        <w:rPr>
          <w:lang w:val="fr-FR"/>
        </w:rPr>
        <w:t>La conception d’un système de prévention des défaillances par cavitation vise plusieurs objectifs scientifiques et techniques, qui s’articulent autour de la fiabilité, de la performance et de l’intégration de l’intelligence artificielle dans les procédés industriels :</w:t>
      </w:r>
    </w:p>
    <w:p w14:paraId="7B66EC06" w14:textId="77777777" w:rsidR="005B4918" w:rsidRDefault="005B4918">
      <w:pPr>
        <w:pStyle w:val="Heading3"/>
        <w:numPr>
          <w:ilvl w:val="2"/>
          <w:numId w:val="42"/>
        </w:numPr>
        <w:rPr>
          <w:lang w:val="fr-FR"/>
        </w:rPr>
      </w:pPr>
      <w:bookmarkStart w:id="347" w:name="_Toc215349652"/>
      <w:r w:rsidRPr="005B4918">
        <w:rPr>
          <w:lang w:val="fr-FR"/>
        </w:rPr>
        <w:t>Détection précoce et fiable de la cavitation</w:t>
      </w:r>
      <w:bookmarkEnd w:id="347"/>
    </w:p>
    <w:p w14:paraId="4C3F4DAF" w14:textId="445FB9E4" w:rsidR="00EC59D5" w:rsidRDefault="005B4918" w:rsidP="005B4918">
      <w:pPr>
        <w:rPr>
          <w:lang w:val="fr-FR"/>
        </w:rPr>
      </w:pPr>
      <w:r>
        <w:rPr>
          <w:lang w:val="fr-FR"/>
        </w:rPr>
        <w:t>Mettre en place un dispositif capable d’identifier les premiers signes de cavitation (vibrations anormales, bruit, variations de pression) avant que les dommages ne deviennent irréversibles. Les approches classiques de traitement du signal, bien qu’utiles, montrent leurs limites en conditions réelles, d’où l’intérêt d’intégrer des modèles d’apprentissage automatique pour améliorer la précision</w:t>
      </w:r>
      <w:sdt>
        <w:sdtPr>
          <w:rPr>
            <w:lang w:val="fr-FR"/>
          </w:rPr>
          <w:id w:val="-2115734234"/>
          <w:citation/>
        </w:sdtPr>
        <w:sdtContent>
          <w:r>
            <w:rPr>
              <w:lang w:val="fr-FR"/>
            </w:rPr>
            <w:fldChar w:fldCharType="begin"/>
          </w:r>
          <w:r>
            <w:rPr>
              <w:lang w:val="fr-FR"/>
            </w:rPr>
            <w:instrText xml:space="preserve"> CITATION Has24 \l 1036 </w:instrText>
          </w:r>
          <w:r>
            <w:rPr>
              <w:lang w:val="fr-FR"/>
            </w:rPr>
            <w:fldChar w:fldCharType="separate"/>
          </w:r>
          <w:r w:rsidR="0033067A">
            <w:rPr>
              <w:noProof/>
              <w:lang w:val="fr-FR"/>
            </w:rPr>
            <w:t xml:space="preserve"> </w:t>
          </w:r>
          <w:r w:rsidR="0033067A" w:rsidRPr="0033067A">
            <w:rPr>
              <w:noProof/>
              <w:lang w:val="fr-FR"/>
            </w:rPr>
            <w:t>[20]</w:t>
          </w:r>
          <w:r>
            <w:rPr>
              <w:lang w:val="fr-FR"/>
            </w:rPr>
            <w:fldChar w:fldCharType="end"/>
          </w:r>
        </w:sdtContent>
      </w:sdt>
      <w:r>
        <w:rPr>
          <w:lang w:val="fr-FR"/>
        </w:rPr>
        <w:t>.</w:t>
      </w:r>
    </w:p>
    <w:p w14:paraId="6197A731" w14:textId="77777777" w:rsidR="00EC59D5" w:rsidRDefault="00EC59D5">
      <w:pPr>
        <w:pStyle w:val="Heading3"/>
        <w:numPr>
          <w:ilvl w:val="2"/>
          <w:numId w:val="42"/>
        </w:numPr>
        <w:rPr>
          <w:lang w:val="fr-FR"/>
        </w:rPr>
      </w:pPr>
      <w:bookmarkStart w:id="348" w:name="_Toc215349653"/>
      <w:r>
        <w:rPr>
          <w:lang w:val="fr-FR"/>
        </w:rPr>
        <w:t>Prévention des défaillances et optimisation de la durée de vie des équipements</w:t>
      </w:r>
      <w:bookmarkEnd w:id="348"/>
    </w:p>
    <w:p w14:paraId="4112DB14" w14:textId="056FA4B1" w:rsidR="00EC59D5" w:rsidRDefault="00EC59D5" w:rsidP="00EC59D5">
      <w:pPr>
        <w:rPr>
          <w:lang w:val="fr-FR"/>
        </w:rPr>
      </w:pPr>
      <w:r>
        <w:rPr>
          <w:lang w:val="fr-FR"/>
        </w:rPr>
        <w:t>Réduire l’usure prématurée des composants (pales, volute, garnitures) en anticipant les conditions critiques de fonctionnement. L’objectif est de prolonger la durée de vie des pompes et de diminuer les coûts liés aux arrêts non planifiés</w:t>
      </w:r>
      <w:sdt>
        <w:sdtPr>
          <w:rPr>
            <w:lang w:val="fr-FR"/>
          </w:rPr>
          <w:id w:val="1942260223"/>
          <w:citation/>
        </w:sdtPr>
        <w:sdtContent>
          <w:r>
            <w:rPr>
              <w:lang w:val="fr-FR"/>
            </w:rPr>
            <w:fldChar w:fldCharType="begin"/>
          </w:r>
          <w:r>
            <w:rPr>
              <w:lang w:val="fr-FR"/>
            </w:rPr>
            <w:instrText xml:space="preserve">CITATION Eso23 \p "22, 41-52" \l 1036 </w:instrText>
          </w:r>
          <w:r>
            <w:rPr>
              <w:lang w:val="fr-FR"/>
            </w:rPr>
            <w:fldChar w:fldCharType="separate"/>
          </w:r>
          <w:r w:rsidR="0033067A">
            <w:rPr>
              <w:noProof/>
              <w:lang w:val="fr-FR"/>
            </w:rPr>
            <w:t xml:space="preserve"> </w:t>
          </w:r>
          <w:r w:rsidR="0033067A" w:rsidRPr="0033067A">
            <w:rPr>
              <w:noProof/>
              <w:lang w:val="fr-FR"/>
            </w:rPr>
            <w:t>[21, pp. 22, 41-52]</w:t>
          </w:r>
          <w:r>
            <w:rPr>
              <w:lang w:val="fr-FR"/>
            </w:rPr>
            <w:fldChar w:fldCharType="end"/>
          </w:r>
        </w:sdtContent>
      </w:sdt>
      <w:r>
        <w:rPr>
          <w:lang w:val="fr-FR"/>
        </w:rPr>
        <w:t>.</w:t>
      </w:r>
    </w:p>
    <w:p w14:paraId="56A28F4E" w14:textId="77777777" w:rsidR="00EC59D5" w:rsidRDefault="00EC59D5">
      <w:pPr>
        <w:pStyle w:val="Heading3"/>
        <w:numPr>
          <w:ilvl w:val="2"/>
          <w:numId w:val="42"/>
        </w:numPr>
        <w:rPr>
          <w:lang w:val="fr-FR"/>
        </w:rPr>
      </w:pPr>
      <w:bookmarkStart w:id="349" w:name="_Toc215349654"/>
      <w:r>
        <w:rPr>
          <w:lang w:val="fr-FR"/>
        </w:rPr>
        <w:t>Transformation de la maintenance corrective en maintenance prédictive</w:t>
      </w:r>
      <w:bookmarkEnd w:id="349"/>
    </w:p>
    <w:p w14:paraId="4D7DCB88" w14:textId="29022BB1" w:rsidR="00B64DC2" w:rsidRDefault="00EC59D5" w:rsidP="00EC59D5">
      <w:pPr>
        <w:rPr>
          <w:lang w:val="fr-FR"/>
        </w:rPr>
      </w:pPr>
      <w:r>
        <w:rPr>
          <w:lang w:val="fr-FR"/>
        </w:rPr>
        <w:t>Passer d’une logique réactive (intervention après la défaillance) à une logique proactive, où les anomalies sont anticipées et corrigées avant qu’elles ne compromettent la production. L’IA permet de générer des alertes et des recommandations en temps réel, renforçant la fiabilité opérationnelle</w:t>
      </w:r>
      <w:sdt>
        <w:sdtPr>
          <w:rPr>
            <w:lang w:val="fr-FR"/>
          </w:rPr>
          <w:id w:val="1452821381"/>
          <w:citation/>
        </w:sdtPr>
        <w:sdtContent>
          <w:r>
            <w:rPr>
              <w:lang w:val="fr-FR"/>
            </w:rPr>
            <w:fldChar w:fldCharType="begin"/>
          </w:r>
          <w:r>
            <w:rPr>
              <w:lang w:val="fr-FR"/>
            </w:rPr>
            <w:instrText xml:space="preserve"> CITATION Has24 \l 1036 </w:instrText>
          </w:r>
          <w:r>
            <w:rPr>
              <w:lang w:val="fr-FR"/>
            </w:rPr>
            <w:fldChar w:fldCharType="separate"/>
          </w:r>
          <w:r w:rsidR="0033067A">
            <w:rPr>
              <w:noProof/>
              <w:lang w:val="fr-FR"/>
            </w:rPr>
            <w:t xml:space="preserve"> </w:t>
          </w:r>
          <w:r w:rsidR="0033067A" w:rsidRPr="0033067A">
            <w:rPr>
              <w:noProof/>
              <w:lang w:val="fr-FR"/>
            </w:rPr>
            <w:t>[20]</w:t>
          </w:r>
          <w:r>
            <w:rPr>
              <w:lang w:val="fr-FR"/>
            </w:rPr>
            <w:fldChar w:fldCharType="end"/>
          </w:r>
        </w:sdtContent>
      </w:sdt>
      <w:r>
        <w:rPr>
          <w:lang w:val="fr-FR"/>
        </w:rPr>
        <w:t>.</w:t>
      </w:r>
    </w:p>
    <w:p w14:paraId="664F7864" w14:textId="77777777" w:rsidR="00B64DC2" w:rsidRDefault="00B64DC2">
      <w:pPr>
        <w:pStyle w:val="Heading3"/>
        <w:numPr>
          <w:ilvl w:val="2"/>
          <w:numId w:val="42"/>
        </w:numPr>
        <w:rPr>
          <w:lang w:val="fr-FR"/>
        </w:rPr>
      </w:pPr>
      <w:bookmarkStart w:id="350" w:name="_Toc215349655"/>
      <w:r>
        <w:rPr>
          <w:lang w:val="fr-FR"/>
        </w:rPr>
        <w:t>Intégration d’une architecture hybride mécanique-numérique</w:t>
      </w:r>
      <w:bookmarkEnd w:id="350"/>
    </w:p>
    <w:p w14:paraId="3B8DEF3F" w14:textId="02D777AC" w:rsidR="00B64DC2" w:rsidRDefault="00B64DC2" w:rsidP="00B64DC2">
      <w:pPr>
        <w:rPr>
          <w:lang w:val="fr-FR"/>
        </w:rPr>
      </w:pPr>
      <w:r>
        <w:rPr>
          <w:lang w:val="fr-FR"/>
        </w:rPr>
        <w:t>Concevoir un système qui combine instrumentation physique (capteurs de pression, débit, vibrations, acoustiques) et traitement numérique (algorithmes IA). Cette hybridation permet de transformer les données brutes en informations exploitables pour les opérateurs et les ingénieurs de fiabilité</w:t>
      </w:r>
      <w:sdt>
        <w:sdtPr>
          <w:rPr>
            <w:lang w:val="fr-FR"/>
          </w:rPr>
          <w:id w:val="-659462473"/>
          <w:citation/>
        </w:sdtPr>
        <w:sdtContent>
          <w:r>
            <w:rPr>
              <w:lang w:val="fr-FR"/>
            </w:rPr>
            <w:fldChar w:fldCharType="begin"/>
          </w:r>
          <w:r>
            <w:rPr>
              <w:lang w:val="fr-FR"/>
            </w:rPr>
            <w:instrText xml:space="preserve"> CITATION Eso23 \l 1036 </w:instrText>
          </w:r>
          <w:r>
            <w:rPr>
              <w:lang w:val="fr-FR"/>
            </w:rPr>
            <w:fldChar w:fldCharType="separate"/>
          </w:r>
          <w:r w:rsidR="0033067A">
            <w:rPr>
              <w:noProof/>
              <w:lang w:val="fr-FR"/>
            </w:rPr>
            <w:t xml:space="preserve"> </w:t>
          </w:r>
          <w:r w:rsidR="0033067A" w:rsidRPr="0033067A">
            <w:rPr>
              <w:noProof/>
              <w:lang w:val="fr-FR"/>
            </w:rPr>
            <w:t>[21]</w:t>
          </w:r>
          <w:r>
            <w:rPr>
              <w:lang w:val="fr-FR"/>
            </w:rPr>
            <w:fldChar w:fldCharType="end"/>
          </w:r>
        </w:sdtContent>
      </w:sdt>
      <w:r>
        <w:rPr>
          <w:lang w:val="fr-FR"/>
        </w:rPr>
        <w:t>.</w:t>
      </w:r>
    </w:p>
    <w:p w14:paraId="083EFD3A" w14:textId="77777777" w:rsidR="00B64DC2" w:rsidRDefault="00B64DC2">
      <w:pPr>
        <w:pStyle w:val="Heading3"/>
        <w:numPr>
          <w:ilvl w:val="2"/>
          <w:numId w:val="42"/>
        </w:numPr>
        <w:rPr>
          <w:lang w:val="fr-FR"/>
        </w:rPr>
      </w:pPr>
      <w:bookmarkStart w:id="351" w:name="_Toc215349656"/>
      <w:r>
        <w:rPr>
          <w:lang w:val="fr-FR"/>
        </w:rPr>
        <w:t>Adaptabilité aux environnements industriels sévères</w:t>
      </w:r>
      <w:bookmarkEnd w:id="351"/>
      <w:r>
        <w:rPr>
          <w:lang w:val="fr-FR"/>
        </w:rPr>
        <w:t xml:space="preserve"> </w:t>
      </w:r>
    </w:p>
    <w:p w14:paraId="642EABA1" w14:textId="62E67C79" w:rsidR="004100FC" w:rsidRDefault="00B64DC2" w:rsidP="00B64DC2">
      <w:pPr>
        <w:rPr>
          <w:lang w:val="fr-FR"/>
        </w:rPr>
      </w:pPr>
      <w:r>
        <w:rPr>
          <w:lang w:val="fr-FR"/>
        </w:rPr>
        <w:t>Développer une solution robuste, capable de fonctionner dans des contextes contraignants tels que les mines ou les usines de traitement, où les fluides sont abrasifs et les conditions de fonctionnement variables. L’architecture doit être flexible et évolutive pour s’adapter à différents types de pompes et de procédés</w:t>
      </w:r>
      <w:sdt>
        <w:sdtPr>
          <w:rPr>
            <w:lang w:val="fr-FR"/>
          </w:rPr>
          <w:id w:val="-1353333671"/>
          <w:citation/>
        </w:sdtPr>
        <w:sdtContent>
          <w:r>
            <w:rPr>
              <w:lang w:val="fr-FR"/>
            </w:rPr>
            <w:fldChar w:fldCharType="begin"/>
          </w:r>
          <w:r>
            <w:rPr>
              <w:lang w:val="fr-FR"/>
            </w:rPr>
            <w:instrText xml:space="preserve">CITATION Iku23 \p "22, 41-52" \l 1036 </w:instrText>
          </w:r>
          <w:r>
            <w:rPr>
              <w:lang w:val="fr-FR"/>
            </w:rPr>
            <w:fldChar w:fldCharType="separate"/>
          </w:r>
          <w:r w:rsidR="0033067A">
            <w:rPr>
              <w:noProof/>
              <w:lang w:val="fr-FR"/>
            </w:rPr>
            <w:t xml:space="preserve"> </w:t>
          </w:r>
          <w:r w:rsidR="0033067A" w:rsidRPr="0033067A">
            <w:rPr>
              <w:noProof/>
              <w:lang w:val="fr-FR"/>
            </w:rPr>
            <w:t>[22, pp. 22, 41-52]</w:t>
          </w:r>
          <w:r>
            <w:rPr>
              <w:lang w:val="fr-FR"/>
            </w:rPr>
            <w:fldChar w:fldCharType="end"/>
          </w:r>
        </w:sdtContent>
      </w:sdt>
      <w:r>
        <w:rPr>
          <w:lang w:val="fr-FR"/>
        </w:rPr>
        <w:t>.</w:t>
      </w:r>
    </w:p>
    <w:p w14:paraId="7CA8EE91" w14:textId="77777777" w:rsidR="00D26A20" w:rsidRDefault="00D26A20" w:rsidP="00B64DC2">
      <w:pPr>
        <w:rPr>
          <w:lang w:val="fr-FR"/>
        </w:rPr>
      </w:pPr>
    </w:p>
    <w:p w14:paraId="515311EA" w14:textId="77777777" w:rsidR="004100FC" w:rsidRDefault="004100FC">
      <w:pPr>
        <w:pStyle w:val="Heading2"/>
        <w:numPr>
          <w:ilvl w:val="1"/>
          <w:numId w:val="42"/>
        </w:numPr>
        <w:rPr>
          <w:lang w:val="fr-FR"/>
        </w:rPr>
      </w:pPr>
      <w:bookmarkStart w:id="352" w:name="_Toc215349657"/>
      <w:r>
        <w:rPr>
          <w:lang w:val="fr-FR"/>
        </w:rPr>
        <w:lastRenderedPageBreak/>
        <w:t>Architecture générale du système</w:t>
      </w:r>
      <w:bookmarkEnd w:id="352"/>
    </w:p>
    <w:p w14:paraId="435BB3CF" w14:textId="77777777" w:rsidR="004100FC" w:rsidRDefault="004100FC" w:rsidP="004100FC">
      <w:pPr>
        <w:rPr>
          <w:lang w:val="fr-FR"/>
        </w:rPr>
      </w:pPr>
      <w:r>
        <w:rPr>
          <w:lang w:val="fr-FR"/>
        </w:rPr>
        <w:t>La conception d’un système intelligent de prévention de la cavitation repose sur une architecture modulaire, intégrant des capteurs physiques, des algorithmes d’intelligence artificielle, et une interface de supervision. Cette architecture vise à transformer les signaux bruts issus du fonctionnement hydraulique en informations exploitations pour la maintenance prédictive et l’optimisation opérationnelle.</w:t>
      </w:r>
    </w:p>
    <w:p w14:paraId="39ED28AF" w14:textId="77777777" w:rsidR="004100FC" w:rsidRDefault="004100FC">
      <w:pPr>
        <w:pStyle w:val="Heading3"/>
        <w:numPr>
          <w:ilvl w:val="2"/>
          <w:numId w:val="42"/>
        </w:numPr>
        <w:rPr>
          <w:lang w:val="fr-FR"/>
        </w:rPr>
      </w:pPr>
      <w:bookmarkStart w:id="353" w:name="_Toc215349658"/>
      <w:r>
        <w:rPr>
          <w:lang w:val="fr-FR"/>
        </w:rPr>
        <w:t>Bloc d’acquisition des données</w:t>
      </w:r>
      <w:bookmarkEnd w:id="353"/>
      <w:r>
        <w:rPr>
          <w:lang w:val="fr-FR"/>
        </w:rPr>
        <w:t xml:space="preserve"> </w:t>
      </w:r>
    </w:p>
    <w:p w14:paraId="5EE15FC4" w14:textId="20354D08" w:rsidR="007243CA" w:rsidRDefault="004100FC" w:rsidP="004100FC">
      <w:pPr>
        <w:rPr>
          <w:lang w:val="fr-FR"/>
        </w:rPr>
      </w:pPr>
      <w:r>
        <w:rPr>
          <w:lang w:val="fr-FR"/>
        </w:rPr>
        <w:t>Le système débute par une instrumentation ciblée de la pompe, à l’aide de capteurs de pression, de débit, de vibrations et d’émissions acoustiques. Ces capteurs sont positionnés aux points critiques du circuit (aspiration, refoulement, volute) afin de capter les variations dynamiques du fluide. Les données sont collectées à haute fréquence (jusqu’à 100ms d’intervalle) pour permettre une détection fine des micro-évènements liés à la cavitation</w:t>
      </w:r>
      <w:sdt>
        <w:sdtPr>
          <w:rPr>
            <w:lang w:val="fr-FR"/>
          </w:rPr>
          <w:id w:val="-1556233522"/>
          <w:citation/>
        </w:sdtPr>
        <w:sdtContent>
          <w:r>
            <w:rPr>
              <w:lang w:val="fr-FR"/>
            </w:rPr>
            <w:fldChar w:fldCharType="begin"/>
          </w:r>
          <w:r>
            <w:rPr>
              <w:lang w:val="fr-FR"/>
            </w:rPr>
            <w:instrText xml:space="preserve"> CITATION Art25 \l 1036 </w:instrText>
          </w:r>
          <w:r>
            <w:rPr>
              <w:lang w:val="fr-FR"/>
            </w:rPr>
            <w:fldChar w:fldCharType="separate"/>
          </w:r>
          <w:r w:rsidR="0033067A">
            <w:rPr>
              <w:noProof/>
              <w:lang w:val="fr-FR"/>
            </w:rPr>
            <w:t xml:space="preserve"> </w:t>
          </w:r>
          <w:r w:rsidR="0033067A" w:rsidRPr="0033067A">
            <w:rPr>
              <w:noProof/>
              <w:lang w:val="fr-FR"/>
            </w:rPr>
            <w:t>[23]</w:t>
          </w:r>
          <w:r>
            <w:rPr>
              <w:lang w:val="fr-FR"/>
            </w:rPr>
            <w:fldChar w:fldCharType="end"/>
          </w:r>
        </w:sdtContent>
      </w:sdt>
      <w:r>
        <w:rPr>
          <w:lang w:val="fr-FR"/>
        </w:rPr>
        <w:t>.</w:t>
      </w:r>
    </w:p>
    <w:p w14:paraId="68A577DD" w14:textId="77777777" w:rsidR="007243CA" w:rsidRDefault="007243CA">
      <w:pPr>
        <w:pStyle w:val="Heading3"/>
        <w:numPr>
          <w:ilvl w:val="2"/>
          <w:numId w:val="42"/>
        </w:numPr>
        <w:rPr>
          <w:lang w:val="fr-FR"/>
        </w:rPr>
      </w:pPr>
      <w:bookmarkStart w:id="354" w:name="_Toc215349659"/>
      <w:r>
        <w:rPr>
          <w:lang w:val="fr-FR"/>
        </w:rPr>
        <w:t>Prétraitement et normalisation</w:t>
      </w:r>
      <w:bookmarkEnd w:id="354"/>
      <w:r>
        <w:rPr>
          <w:lang w:val="fr-FR"/>
        </w:rPr>
        <w:t xml:space="preserve"> </w:t>
      </w:r>
    </w:p>
    <w:p w14:paraId="76A4B7FE" w14:textId="0A7453C1" w:rsidR="007243CA" w:rsidRDefault="007243CA" w:rsidP="007243CA">
      <w:pPr>
        <w:rPr>
          <w:lang w:val="fr-FR"/>
        </w:rPr>
      </w:pPr>
      <w:r>
        <w:rPr>
          <w:lang w:val="fr-FR"/>
        </w:rPr>
        <w:t>Avant d’être analysées, les données brutes subissent un prétraitement : suppression du bruit, interpolation des données manquantes, et normalisation des amplitudes. Ce processus est essentiel pour garantir la robustesse des modèles d’apprentissage et éviter les biais liés aux conditions d’exploitation</w:t>
      </w:r>
      <w:sdt>
        <w:sdtPr>
          <w:rPr>
            <w:lang w:val="fr-FR"/>
          </w:rPr>
          <w:id w:val="891926963"/>
          <w:citation/>
        </w:sdtPr>
        <w:sdtContent>
          <w:r>
            <w:rPr>
              <w:lang w:val="fr-FR"/>
            </w:rPr>
            <w:fldChar w:fldCharType="begin"/>
          </w:r>
          <w:r>
            <w:rPr>
              <w:lang w:val="fr-FR"/>
            </w:rPr>
            <w:instrText xml:space="preserve"> CITATION Has24 \l 1036 </w:instrText>
          </w:r>
          <w:r>
            <w:rPr>
              <w:lang w:val="fr-FR"/>
            </w:rPr>
            <w:fldChar w:fldCharType="separate"/>
          </w:r>
          <w:r w:rsidR="0033067A">
            <w:rPr>
              <w:noProof/>
              <w:lang w:val="fr-FR"/>
            </w:rPr>
            <w:t xml:space="preserve"> </w:t>
          </w:r>
          <w:r w:rsidR="0033067A" w:rsidRPr="0033067A">
            <w:rPr>
              <w:noProof/>
              <w:lang w:val="fr-FR"/>
            </w:rPr>
            <w:t>[20]</w:t>
          </w:r>
          <w:r>
            <w:rPr>
              <w:lang w:val="fr-FR"/>
            </w:rPr>
            <w:fldChar w:fldCharType="end"/>
          </w:r>
        </w:sdtContent>
      </w:sdt>
      <w:r>
        <w:rPr>
          <w:lang w:val="fr-FR"/>
        </w:rPr>
        <w:t>.</w:t>
      </w:r>
    </w:p>
    <w:p w14:paraId="556C95D2" w14:textId="3CBE92AC" w:rsidR="007243CA" w:rsidRDefault="007243CA">
      <w:pPr>
        <w:pStyle w:val="Heading3"/>
        <w:numPr>
          <w:ilvl w:val="2"/>
          <w:numId w:val="42"/>
        </w:numPr>
        <w:rPr>
          <w:lang w:val="fr-FR"/>
        </w:rPr>
      </w:pPr>
      <w:bookmarkStart w:id="355" w:name="_Toc215349660"/>
      <w:r>
        <w:rPr>
          <w:lang w:val="fr-FR"/>
        </w:rPr>
        <w:t>Module d’intelligence artificielle</w:t>
      </w:r>
      <w:bookmarkEnd w:id="355"/>
    </w:p>
    <w:p w14:paraId="13616973" w14:textId="77777777" w:rsidR="007243CA" w:rsidRDefault="007243CA" w:rsidP="007243CA">
      <w:pPr>
        <w:rPr>
          <w:lang w:val="fr-FR"/>
        </w:rPr>
      </w:pPr>
      <w:r>
        <w:rPr>
          <w:lang w:val="fr-FR"/>
        </w:rPr>
        <w:t>Le cœur du système repose sur un module IA capable détecter, classifier et prédire les phénomènes de cavitation. Plusieurs approches sont combinées :</w:t>
      </w:r>
    </w:p>
    <w:p w14:paraId="62C076CA" w14:textId="15E5FB93" w:rsidR="007243CA" w:rsidRDefault="007243CA">
      <w:pPr>
        <w:pStyle w:val="ListParagraph"/>
        <w:numPr>
          <w:ilvl w:val="0"/>
          <w:numId w:val="43"/>
        </w:numPr>
        <w:ind w:left="1418"/>
        <w:rPr>
          <w:lang w:val="fr-FR"/>
        </w:rPr>
      </w:pPr>
      <w:r>
        <w:rPr>
          <w:b/>
          <w:bCs/>
          <w:lang w:val="fr-FR"/>
        </w:rPr>
        <w:t xml:space="preserve">Réseaux de neurones convolutifs (CNN) </w:t>
      </w:r>
      <w:r>
        <w:rPr>
          <w:lang w:val="fr-FR"/>
        </w:rPr>
        <w:t>pour</w:t>
      </w:r>
      <w:ins w:id="356" w:author="Mwamba Kasongo, Dahouda (Katanga - CD)" w:date="2025-12-02T11:27:00Z" w16du:dateUtc="2025-12-02T09:27:00Z">
        <w:r w:rsidR="000B1043">
          <w:rPr>
            <w:lang w:val="fr-FR"/>
          </w:rPr>
          <w:t xml:space="preserve"> la classification</w:t>
        </w:r>
      </w:ins>
      <w:r>
        <w:rPr>
          <w:lang w:val="fr-FR"/>
        </w:rPr>
        <w:t xml:space="preserve"> </w:t>
      </w:r>
      <w:del w:id="357" w:author="Mwamba Kasongo, Dahouda (Katanga - CD)" w:date="2025-12-02T11:27:00Z" w16du:dateUtc="2025-12-02T09:27:00Z">
        <w:r w:rsidDel="000B1043">
          <w:rPr>
            <w:lang w:val="fr-FR"/>
          </w:rPr>
          <w:delText>l’analyse spectrale</w:delText>
        </w:r>
      </w:del>
      <w:r>
        <w:rPr>
          <w:lang w:val="fr-FR"/>
        </w:rPr>
        <w:t xml:space="preserve"> des signaux vibratoires et acoustiques.</w:t>
      </w:r>
    </w:p>
    <w:p w14:paraId="64F136CA" w14:textId="77777777" w:rsidR="007243CA" w:rsidRDefault="007243CA">
      <w:pPr>
        <w:pStyle w:val="ListParagraph"/>
        <w:numPr>
          <w:ilvl w:val="0"/>
          <w:numId w:val="43"/>
        </w:numPr>
        <w:ind w:left="1418"/>
        <w:rPr>
          <w:lang w:val="fr-FR"/>
        </w:rPr>
      </w:pPr>
      <w:r>
        <w:rPr>
          <w:b/>
          <w:bCs/>
          <w:lang w:val="fr-FR"/>
        </w:rPr>
        <w:t xml:space="preserve">Support </w:t>
      </w:r>
      <w:proofErr w:type="spellStart"/>
      <w:r>
        <w:rPr>
          <w:b/>
          <w:bCs/>
          <w:lang w:val="fr-FR"/>
        </w:rPr>
        <w:t>Vector</w:t>
      </w:r>
      <w:proofErr w:type="spellEnd"/>
      <w:r>
        <w:rPr>
          <w:b/>
          <w:bCs/>
          <w:lang w:val="fr-FR"/>
        </w:rPr>
        <w:t xml:space="preserve"> Machines (SVM) </w:t>
      </w:r>
      <w:r>
        <w:rPr>
          <w:lang w:val="fr-FR"/>
        </w:rPr>
        <w:t>pour la classification des types de cavitation (aspiration, refoulement, vortex, recirculation).</w:t>
      </w:r>
    </w:p>
    <w:p w14:paraId="6BE303B0" w14:textId="26D371C5" w:rsidR="007243CA" w:rsidRDefault="007243CA">
      <w:pPr>
        <w:pStyle w:val="ListParagraph"/>
        <w:numPr>
          <w:ilvl w:val="0"/>
          <w:numId w:val="43"/>
        </w:numPr>
        <w:ind w:left="1418"/>
        <w:rPr>
          <w:lang w:val="fr-FR"/>
        </w:rPr>
      </w:pPr>
      <w:proofErr w:type="spellStart"/>
      <w:r>
        <w:rPr>
          <w:b/>
          <w:bCs/>
          <w:lang w:val="fr-FR"/>
        </w:rPr>
        <w:t>Random</w:t>
      </w:r>
      <w:proofErr w:type="spellEnd"/>
      <w:r>
        <w:rPr>
          <w:b/>
          <w:bCs/>
          <w:lang w:val="fr-FR"/>
        </w:rPr>
        <w:t xml:space="preserve"> Forest </w:t>
      </w:r>
      <w:r>
        <w:rPr>
          <w:lang w:val="fr-FR"/>
        </w:rPr>
        <w:t>pour la prédiction des zones critiques en fonction des paramètres hydrauliques et des conditions de fonctionnement</w:t>
      </w:r>
      <w:sdt>
        <w:sdtPr>
          <w:rPr>
            <w:lang w:val="fr-FR"/>
          </w:rPr>
          <w:id w:val="1780837885"/>
          <w:citation/>
        </w:sdtPr>
        <w:sdtContent>
          <w:r>
            <w:rPr>
              <w:lang w:val="fr-FR"/>
            </w:rPr>
            <w:fldChar w:fldCharType="begin"/>
          </w:r>
          <w:r>
            <w:rPr>
              <w:lang w:val="fr-FR"/>
            </w:rPr>
            <w:instrText xml:space="preserve"> CITATION Has24 \l 1036 </w:instrText>
          </w:r>
          <w:r>
            <w:rPr>
              <w:lang w:val="fr-FR"/>
            </w:rPr>
            <w:fldChar w:fldCharType="separate"/>
          </w:r>
          <w:r w:rsidR="0033067A">
            <w:rPr>
              <w:noProof/>
              <w:lang w:val="fr-FR"/>
            </w:rPr>
            <w:t xml:space="preserve"> </w:t>
          </w:r>
          <w:r w:rsidR="0033067A" w:rsidRPr="0033067A">
            <w:rPr>
              <w:noProof/>
              <w:lang w:val="fr-FR"/>
            </w:rPr>
            <w:t>[20]</w:t>
          </w:r>
          <w:r>
            <w:rPr>
              <w:lang w:val="fr-FR"/>
            </w:rPr>
            <w:fldChar w:fldCharType="end"/>
          </w:r>
        </w:sdtContent>
      </w:sdt>
      <w:r>
        <w:rPr>
          <w:lang w:val="fr-FR"/>
        </w:rPr>
        <w:t>.</w:t>
      </w:r>
    </w:p>
    <w:p w14:paraId="5D7586ED" w14:textId="77777777" w:rsidR="00C4360E" w:rsidRDefault="007243CA" w:rsidP="007243CA">
      <w:pPr>
        <w:rPr>
          <w:lang w:val="fr-FR"/>
        </w:rPr>
      </w:pPr>
      <w:r>
        <w:rPr>
          <w:lang w:val="fr-FR"/>
        </w:rPr>
        <w:t xml:space="preserve">Ces modèles sont entrainés sur des bases de données issues de simulations CFD, de tests en laboratoire et de retours </w:t>
      </w:r>
      <w:r w:rsidR="00C4360E">
        <w:rPr>
          <w:lang w:val="fr-FR"/>
        </w:rPr>
        <w:t>d’expérience industrielle. L’objectif est d’atteindre une précision de détection supérieure à 90 %, avec un taux de fausses alertes minimal.</w:t>
      </w:r>
    </w:p>
    <w:p w14:paraId="1D8F7777" w14:textId="77777777" w:rsidR="001E3B97" w:rsidRDefault="001E3B97" w:rsidP="007243CA">
      <w:pPr>
        <w:rPr>
          <w:lang w:val="fr-FR"/>
        </w:rPr>
      </w:pPr>
    </w:p>
    <w:p w14:paraId="1FA5DB58" w14:textId="77777777" w:rsidR="00C4360E" w:rsidRDefault="00C4360E">
      <w:pPr>
        <w:pStyle w:val="Heading3"/>
        <w:numPr>
          <w:ilvl w:val="2"/>
          <w:numId w:val="42"/>
        </w:numPr>
        <w:rPr>
          <w:lang w:val="fr-FR"/>
        </w:rPr>
      </w:pPr>
      <w:bookmarkStart w:id="358" w:name="_Toc215349661"/>
      <w:r>
        <w:rPr>
          <w:lang w:val="fr-FR"/>
        </w:rPr>
        <w:lastRenderedPageBreak/>
        <w:t>Interface utilisateur et exploitation</w:t>
      </w:r>
      <w:bookmarkEnd w:id="358"/>
    </w:p>
    <w:p w14:paraId="0DE7AF0D" w14:textId="77777777" w:rsidR="00C4360E" w:rsidRDefault="00C4360E" w:rsidP="00C4360E">
      <w:pPr>
        <w:rPr>
          <w:lang w:val="fr-FR"/>
        </w:rPr>
      </w:pPr>
      <w:r>
        <w:rPr>
          <w:lang w:val="fr-FR"/>
        </w:rPr>
        <w:t>Les résultats du module IA sont transmis à une interface graphique dédiée, accessible aux opérateurs et ingénieurs de maintenance. Cette interface affiche en temps réel :</w:t>
      </w:r>
    </w:p>
    <w:p w14:paraId="07F91D2F" w14:textId="77777777" w:rsidR="00681E6E" w:rsidRDefault="00C4360E">
      <w:pPr>
        <w:pStyle w:val="ListParagraph"/>
        <w:numPr>
          <w:ilvl w:val="0"/>
          <w:numId w:val="47"/>
        </w:numPr>
        <w:rPr>
          <w:lang w:val="fr-FR"/>
        </w:rPr>
      </w:pPr>
      <w:r w:rsidRPr="00681E6E">
        <w:rPr>
          <w:lang w:val="fr-FR"/>
        </w:rPr>
        <w:t>Les niveaux de risque de cavitation</w:t>
      </w:r>
    </w:p>
    <w:p w14:paraId="2DF8422F" w14:textId="77777777" w:rsidR="00681E6E" w:rsidRDefault="00C4360E">
      <w:pPr>
        <w:pStyle w:val="ListParagraph"/>
        <w:numPr>
          <w:ilvl w:val="0"/>
          <w:numId w:val="47"/>
        </w:numPr>
        <w:rPr>
          <w:lang w:val="fr-FR"/>
        </w:rPr>
      </w:pPr>
      <w:r w:rsidRPr="00681E6E">
        <w:rPr>
          <w:lang w:val="fr-FR"/>
        </w:rPr>
        <w:t xml:space="preserve">Les alertes en cas de dépassement de seuil critique. </w:t>
      </w:r>
    </w:p>
    <w:p w14:paraId="6B6329EC" w14:textId="2F8C21C5" w:rsidR="00C4360E" w:rsidRPr="00681E6E" w:rsidRDefault="00C4360E">
      <w:pPr>
        <w:pStyle w:val="ListParagraph"/>
        <w:numPr>
          <w:ilvl w:val="0"/>
          <w:numId w:val="47"/>
        </w:numPr>
        <w:rPr>
          <w:lang w:val="fr-FR"/>
        </w:rPr>
      </w:pPr>
      <w:r w:rsidRPr="00681E6E">
        <w:rPr>
          <w:lang w:val="fr-FR"/>
        </w:rPr>
        <w:t>Les recommandations d’ajustement (réduction du débit, modification de la vitesse de rotation, changement de configuration).</w:t>
      </w:r>
    </w:p>
    <w:p w14:paraId="691A65B4" w14:textId="77777777" w:rsidR="00C4360E" w:rsidRDefault="00C4360E" w:rsidP="00C4360E">
      <w:pPr>
        <w:rPr>
          <w:lang w:val="fr-FR"/>
        </w:rPr>
      </w:pPr>
      <w:r>
        <w:rPr>
          <w:lang w:val="fr-FR"/>
        </w:rPr>
        <w:t>L’interface peut être intégrée à un logiciel de GMAO (Gestion de Maintenance Assistée par Ordinateur) pour automatiser les interventions et historiser les évènements.</w:t>
      </w:r>
    </w:p>
    <w:p w14:paraId="096E8921" w14:textId="77777777" w:rsidR="00C4360E" w:rsidRDefault="00C4360E">
      <w:pPr>
        <w:pStyle w:val="Heading3"/>
        <w:numPr>
          <w:ilvl w:val="2"/>
          <w:numId w:val="1"/>
        </w:numPr>
        <w:rPr>
          <w:lang w:val="fr-FR"/>
        </w:rPr>
      </w:pPr>
      <w:bookmarkStart w:id="359" w:name="_Toc215349662"/>
      <w:r>
        <w:rPr>
          <w:lang w:val="fr-FR"/>
        </w:rPr>
        <w:t>Boucle d’optimisation continue</w:t>
      </w:r>
      <w:bookmarkEnd w:id="359"/>
    </w:p>
    <w:p w14:paraId="78D0B911" w14:textId="77777777" w:rsidR="0091095D" w:rsidRDefault="00C4360E" w:rsidP="00C4360E">
      <w:pPr>
        <w:rPr>
          <w:lang w:val="fr-FR"/>
        </w:rPr>
      </w:pPr>
      <w:r>
        <w:rPr>
          <w:lang w:val="fr-FR"/>
        </w:rPr>
        <w:t xml:space="preserve">Enfin, le système est conçu pour évoluer : les données collectées alimentent en continu le module IA, permettant un </w:t>
      </w:r>
      <w:r w:rsidR="0091095D">
        <w:rPr>
          <w:lang w:val="fr-FR"/>
        </w:rPr>
        <w:t>réentraînement</w:t>
      </w:r>
      <w:r>
        <w:rPr>
          <w:lang w:val="fr-FR"/>
        </w:rPr>
        <w:t xml:space="preserve"> périodique des modèles et une amélioration progressive de la prévision. Cette boucle d’apprentissage rend le système adaptatif aux variations de fluide, de température, ou de géométrie de pompe.</w:t>
      </w:r>
    </w:p>
    <w:p w14:paraId="7064137E" w14:textId="77777777" w:rsidR="0091095D" w:rsidRPr="00B32C06" w:rsidRDefault="0091095D" w:rsidP="0091095D">
      <w:pPr>
        <w:keepNext/>
        <w:rPr>
          <w:lang w:val="fr-FR"/>
        </w:rPr>
      </w:pPr>
      <w:r>
        <w:rPr>
          <w:noProof/>
          <w:lang w:val="fr-FR"/>
        </w:rPr>
        <w:drawing>
          <wp:anchor distT="0" distB="0" distL="114300" distR="114300" simplePos="0" relativeHeight="251669504" behindDoc="0" locked="0" layoutInCell="1" allowOverlap="1" wp14:anchorId="633D0291" wp14:editId="25C45E2E">
            <wp:simplePos x="0" y="0"/>
            <wp:positionH relativeFrom="column">
              <wp:posOffset>460638</wp:posOffset>
            </wp:positionH>
            <wp:positionV relativeFrom="paragraph">
              <wp:posOffset>-2884</wp:posOffset>
            </wp:positionV>
            <wp:extent cx="4847009" cy="3231339"/>
            <wp:effectExtent l="0" t="0" r="0" b="7620"/>
            <wp:wrapTopAndBottom/>
            <wp:docPr id="20212065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06534" name="Image 20212065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47009" cy="3231339"/>
                    </a:xfrm>
                    <a:prstGeom prst="rect">
                      <a:avLst/>
                    </a:prstGeom>
                  </pic:spPr>
                </pic:pic>
              </a:graphicData>
            </a:graphic>
          </wp:anchor>
        </w:drawing>
      </w:r>
    </w:p>
    <w:p w14:paraId="4A4CC8AD" w14:textId="588F6A08" w:rsidR="0091095D" w:rsidRPr="0091095D" w:rsidRDefault="0091095D" w:rsidP="0091095D">
      <w:pPr>
        <w:pStyle w:val="Caption"/>
        <w:rPr>
          <w:lang w:val="fr-FR"/>
        </w:rPr>
      </w:pPr>
      <w:bookmarkStart w:id="360" w:name="_Toc215348915"/>
      <w:r w:rsidRPr="0091095D">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III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1</w:t>
      </w:r>
      <w:r w:rsidR="00EC0060">
        <w:rPr>
          <w:lang w:val="fr-FR"/>
        </w:rPr>
        <w:fldChar w:fldCharType="end"/>
      </w:r>
      <w:r w:rsidRPr="0091095D">
        <w:rPr>
          <w:lang w:val="fr-FR"/>
        </w:rPr>
        <w:t>: Architecture du système intelligent de prévention de la cavitation</w:t>
      </w:r>
      <w:bookmarkEnd w:id="360"/>
    </w:p>
    <w:p w14:paraId="6BD449D0" w14:textId="77777777" w:rsidR="0091095D" w:rsidRPr="0091095D" w:rsidRDefault="0091095D">
      <w:pPr>
        <w:pStyle w:val="ListParagraph"/>
        <w:keepNext/>
        <w:numPr>
          <w:ilvl w:val="0"/>
          <w:numId w:val="1"/>
        </w:numPr>
        <w:spacing w:before="240" w:after="60"/>
        <w:jc w:val="left"/>
        <w:outlineLvl w:val="1"/>
        <w:rPr>
          <w:b/>
          <w:bCs/>
          <w:iCs/>
          <w:vanish/>
          <w:szCs w:val="28"/>
          <w:lang w:val="fr-FR"/>
        </w:rPr>
      </w:pPr>
      <w:bookmarkStart w:id="361" w:name="_Toc215349087"/>
      <w:bookmarkStart w:id="362" w:name="_Toc215349277"/>
      <w:bookmarkStart w:id="363" w:name="_Toc215349470"/>
      <w:bookmarkStart w:id="364" w:name="_Toc215349663"/>
      <w:bookmarkEnd w:id="361"/>
      <w:bookmarkEnd w:id="362"/>
      <w:bookmarkEnd w:id="363"/>
      <w:bookmarkEnd w:id="364"/>
    </w:p>
    <w:p w14:paraId="6207CE16" w14:textId="77777777" w:rsidR="0091095D" w:rsidRPr="0091095D" w:rsidRDefault="0091095D">
      <w:pPr>
        <w:pStyle w:val="ListParagraph"/>
        <w:keepNext/>
        <w:numPr>
          <w:ilvl w:val="1"/>
          <w:numId w:val="1"/>
        </w:numPr>
        <w:spacing w:before="240" w:after="60"/>
        <w:jc w:val="left"/>
        <w:outlineLvl w:val="1"/>
        <w:rPr>
          <w:b/>
          <w:bCs/>
          <w:iCs/>
          <w:vanish/>
          <w:szCs w:val="28"/>
          <w:lang w:val="fr-FR"/>
        </w:rPr>
      </w:pPr>
      <w:bookmarkStart w:id="365" w:name="_Toc215349088"/>
      <w:bookmarkStart w:id="366" w:name="_Toc215349278"/>
      <w:bookmarkStart w:id="367" w:name="_Toc215349471"/>
      <w:bookmarkStart w:id="368" w:name="_Toc215349664"/>
      <w:bookmarkEnd w:id="365"/>
      <w:bookmarkEnd w:id="366"/>
      <w:bookmarkEnd w:id="367"/>
      <w:bookmarkEnd w:id="368"/>
    </w:p>
    <w:p w14:paraId="43E6FEBB" w14:textId="77777777" w:rsidR="0091095D" w:rsidRPr="0091095D" w:rsidRDefault="0091095D">
      <w:pPr>
        <w:pStyle w:val="ListParagraph"/>
        <w:keepNext/>
        <w:numPr>
          <w:ilvl w:val="1"/>
          <w:numId w:val="1"/>
        </w:numPr>
        <w:spacing w:before="240" w:after="60"/>
        <w:jc w:val="left"/>
        <w:outlineLvl w:val="1"/>
        <w:rPr>
          <w:b/>
          <w:bCs/>
          <w:iCs/>
          <w:vanish/>
          <w:szCs w:val="28"/>
          <w:lang w:val="fr-FR"/>
        </w:rPr>
      </w:pPr>
      <w:bookmarkStart w:id="369" w:name="_Toc215349089"/>
      <w:bookmarkStart w:id="370" w:name="_Toc215349279"/>
      <w:bookmarkStart w:id="371" w:name="_Toc215349472"/>
      <w:bookmarkStart w:id="372" w:name="_Toc215349665"/>
      <w:bookmarkEnd w:id="369"/>
      <w:bookmarkEnd w:id="370"/>
      <w:bookmarkEnd w:id="371"/>
      <w:bookmarkEnd w:id="372"/>
    </w:p>
    <w:p w14:paraId="6590D3A5" w14:textId="77777777" w:rsidR="0091095D" w:rsidRPr="0091095D" w:rsidRDefault="0091095D">
      <w:pPr>
        <w:pStyle w:val="ListParagraph"/>
        <w:keepNext/>
        <w:numPr>
          <w:ilvl w:val="1"/>
          <w:numId w:val="1"/>
        </w:numPr>
        <w:spacing w:before="240" w:after="60"/>
        <w:jc w:val="left"/>
        <w:outlineLvl w:val="1"/>
        <w:rPr>
          <w:b/>
          <w:bCs/>
          <w:iCs/>
          <w:vanish/>
          <w:szCs w:val="28"/>
          <w:lang w:val="fr-FR"/>
        </w:rPr>
      </w:pPr>
      <w:bookmarkStart w:id="373" w:name="_Toc215349090"/>
      <w:bookmarkStart w:id="374" w:name="_Toc215349280"/>
      <w:bookmarkStart w:id="375" w:name="_Toc215349473"/>
      <w:bookmarkStart w:id="376" w:name="_Toc215349666"/>
      <w:bookmarkEnd w:id="373"/>
      <w:bookmarkEnd w:id="374"/>
      <w:bookmarkEnd w:id="375"/>
      <w:bookmarkEnd w:id="376"/>
    </w:p>
    <w:p w14:paraId="0E18F809" w14:textId="2CC552CD" w:rsidR="005E2D7A" w:rsidRDefault="0091095D">
      <w:pPr>
        <w:pStyle w:val="Heading2"/>
        <w:numPr>
          <w:ilvl w:val="1"/>
          <w:numId w:val="1"/>
        </w:numPr>
        <w:rPr>
          <w:lang w:val="fr-FR"/>
        </w:rPr>
      </w:pPr>
      <w:bookmarkStart w:id="377" w:name="_Toc215349667"/>
      <w:r>
        <w:rPr>
          <w:lang w:val="fr-FR"/>
        </w:rPr>
        <w:t>Intégration des capteurs et acquisition des données</w:t>
      </w:r>
      <w:bookmarkEnd w:id="377"/>
      <w:r>
        <w:rPr>
          <w:lang w:val="fr-FR"/>
        </w:rPr>
        <w:t xml:space="preserve"> </w:t>
      </w:r>
    </w:p>
    <w:p w14:paraId="422E31D3" w14:textId="23E6C6C8" w:rsidR="00221EA5" w:rsidRDefault="00221EA5" w:rsidP="001E3B97">
      <w:pPr>
        <w:rPr>
          <w:lang w:val="fr-FR"/>
        </w:rPr>
      </w:pPr>
      <w:r>
        <w:rPr>
          <w:lang w:val="fr-FR"/>
        </w:rPr>
        <w:t>L’efficacité d’un système intelligent de prévention de la cavitation repose sur la qualité, la diversité et la précision des données collectées en temps réel. L’intégration de capteurs adaptés constitue donc une étape critique dans la conception du dispositif. Ces capteurs permettent de surveiller les paramètres hydrauliques et mécaniques susceptibles d’indiquer la présence ou l’évolution d’un phénomène de cavitation.</w:t>
      </w:r>
    </w:p>
    <w:p w14:paraId="08263C34" w14:textId="0249ECC1" w:rsidR="00221EA5" w:rsidRDefault="00221EA5">
      <w:pPr>
        <w:pStyle w:val="Heading3"/>
        <w:numPr>
          <w:ilvl w:val="2"/>
          <w:numId w:val="1"/>
        </w:numPr>
        <w:rPr>
          <w:lang w:val="fr-FR"/>
        </w:rPr>
      </w:pPr>
      <w:bookmarkStart w:id="378" w:name="_Toc215349668"/>
      <w:r>
        <w:rPr>
          <w:lang w:val="fr-FR"/>
        </w:rPr>
        <w:t>Typologie des capteurs utilisés</w:t>
      </w:r>
      <w:bookmarkEnd w:id="378"/>
    </w:p>
    <w:p w14:paraId="17EC3B02" w14:textId="5F0C741C" w:rsidR="00221EA5" w:rsidRDefault="00221EA5" w:rsidP="00221EA5">
      <w:pPr>
        <w:rPr>
          <w:lang w:val="fr-FR"/>
        </w:rPr>
      </w:pPr>
      <w:r>
        <w:rPr>
          <w:lang w:val="fr-FR"/>
        </w:rPr>
        <w:t>La cavitation étant un phénomène multiparamétrique, plusieurs types de capteurs sont nécessaires pour en assurer une détection fiable :</w:t>
      </w:r>
    </w:p>
    <w:p w14:paraId="463BE9FE" w14:textId="2EE5D087" w:rsidR="00221EA5" w:rsidRDefault="00221EA5">
      <w:pPr>
        <w:pStyle w:val="ListParagraph"/>
        <w:numPr>
          <w:ilvl w:val="0"/>
          <w:numId w:val="44"/>
        </w:numPr>
        <w:rPr>
          <w:lang w:val="fr-FR"/>
        </w:rPr>
      </w:pPr>
      <w:r>
        <w:rPr>
          <w:b/>
          <w:bCs/>
          <w:lang w:val="fr-FR"/>
        </w:rPr>
        <w:t>Capteurs de pression :</w:t>
      </w:r>
      <w:r>
        <w:rPr>
          <w:lang w:val="fr-FR"/>
        </w:rPr>
        <w:t xml:space="preserve"> placés à l’entrée et à la sortie de la pompe, ils permettent de calculer le NPSH disponible et de détecter les chutes de pression caractéristiques de la formation de bulles.</w:t>
      </w:r>
    </w:p>
    <w:p w14:paraId="3132FA7E" w14:textId="77777777" w:rsidR="00E8545A" w:rsidRDefault="00E8545A" w:rsidP="00E8545A">
      <w:pPr>
        <w:pStyle w:val="ListParagraph"/>
        <w:keepNext/>
      </w:pPr>
      <w:r>
        <w:rPr>
          <w:noProof/>
          <w:lang w:val="fr-FR"/>
        </w:rPr>
        <w:drawing>
          <wp:inline distT="0" distB="0" distL="0" distR="0" wp14:anchorId="3F83B94F" wp14:editId="0E6D1484">
            <wp:extent cx="2857500" cy="2505075"/>
            <wp:effectExtent l="0" t="0" r="0" b="9525"/>
            <wp:docPr id="52560062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00625" name="Image 525600625"/>
                    <pic:cNvPicPr/>
                  </pic:nvPicPr>
                  <pic:blipFill>
                    <a:blip r:embed="rId38">
                      <a:extLst>
                        <a:ext uri="{28A0092B-C50C-407E-A947-70E740481C1C}">
                          <a14:useLocalDpi xmlns:a14="http://schemas.microsoft.com/office/drawing/2010/main" val="0"/>
                        </a:ext>
                      </a:extLst>
                    </a:blip>
                    <a:stretch>
                      <a:fillRect/>
                    </a:stretch>
                  </pic:blipFill>
                  <pic:spPr>
                    <a:xfrm>
                      <a:off x="0" y="0"/>
                      <a:ext cx="2857500" cy="2505075"/>
                    </a:xfrm>
                    <a:prstGeom prst="rect">
                      <a:avLst/>
                    </a:prstGeom>
                  </pic:spPr>
                </pic:pic>
              </a:graphicData>
            </a:graphic>
          </wp:inline>
        </w:drawing>
      </w:r>
    </w:p>
    <w:p w14:paraId="294941C5" w14:textId="1EC9C2B2" w:rsidR="00E8545A" w:rsidRDefault="00E8545A" w:rsidP="00E8545A">
      <w:pPr>
        <w:pStyle w:val="Caption"/>
        <w:rPr>
          <w:lang w:val="fr-FR"/>
        </w:rPr>
      </w:pPr>
      <w:bookmarkStart w:id="379" w:name="_Toc215348916"/>
      <w:r>
        <w:t xml:space="preserve">Figure </w:t>
      </w:r>
      <w:r w:rsidR="00EC0060">
        <w:fldChar w:fldCharType="begin"/>
      </w:r>
      <w:r w:rsidR="00EC0060">
        <w:instrText xml:space="preserve"> STYLEREF 1 \s </w:instrText>
      </w:r>
      <w:r w:rsidR="00EC0060">
        <w:fldChar w:fldCharType="separate"/>
      </w:r>
      <w:r w:rsidR="00EC0060">
        <w:rPr>
          <w:noProof/>
        </w:rPr>
        <w:t>III</w:t>
      </w:r>
      <w:r w:rsidR="00EC0060">
        <w:fldChar w:fldCharType="end"/>
      </w:r>
      <w:r w:rsidR="00EC0060">
        <w:noBreakHyphen/>
      </w:r>
      <w:r w:rsidR="00EC0060">
        <w:fldChar w:fldCharType="begin"/>
      </w:r>
      <w:r w:rsidR="00EC0060">
        <w:instrText xml:space="preserve"> SEQ Figure \* ARABIC \s 1 </w:instrText>
      </w:r>
      <w:r w:rsidR="00EC0060">
        <w:fldChar w:fldCharType="separate"/>
      </w:r>
      <w:r w:rsidR="00EC0060">
        <w:rPr>
          <w:noProof/>
        </w:rPr>
        <w:t>2</w:t>
      </w:r>
      <w:r w:rsidR="00EC0060">
        <w:fldChar w:fldCharType="end"/>
      </w:r>
      <w:r>
        <w:t xml:space="preserve">: </w:t>
      </w:r>
      <w:proofErr w:type="spellStart"/>
      <w:r>
        <w:t>Capteur</w:t>
      </w:r>
      <w:proofErr w:type="spellEnd"/>
      <w:r>
        <w:t xml:space="preserve"> de </w:t>
      </w:r>
      <w:proofErr w:type="spellStart"/>
      <w:r>
        <w:t>presssion</w:t>
      </w:r>
      <w:bookmarkEnd w:id="379"/>
      <w:proofErr w:type="spellEnd"/>
    </w:p>
    <w:p w14:paraId="0ACC938E" w14:textId="5BA3ECAE" w:rsidR="00221EA5" w:rsidRDefault="00221EA5">
      <w:pPr>
        <w:pStyle w:val="ListParagraph"/>
        <w:numPr>
          <w:ilvl w:val="0"/>
          <w:numId w:val="44"/>
        </w:numPr>
        <w:rPr>
          <w:lang w:val="fr-FR"/>
        </w:rPr>
      </w:pPr>
      <w:r>
        <w:rPr>
          <w:b/>
          <w:bCs/>
          <w:lang w:val="fr-FR"/>
        </w:rPr>
        <w:t>Capteurs de débit :</w:t>
      </w:r>
      <w:r>
        <w:rPr>
          <w:lang w:val="fr-FR"/>
        </w:rPr>
        <w:t xml:space="preserve"> ils surveillent les variations de débit qui peuvent induire des conditions propices à la cavitation, notamment en cas de fonctionnement hors plage nominale.</w:t>
      </w:r>
    </w:p>
    <w:p w14:paraId="306ABC49" w14:textId="77777777" w:rsidR="00E8545A" w:rsidRPr="00B32C06" w:rsidRDefault="00E8545A" w:rsidP="00E8545A">
      <w:pPr>
        <w:pStyle w:val="ListParagraph"/>
        <w:keepNext/>
        <w:rPr>
          <w:lang w:val="fr-FR"/>
        </w:rPr>
      </w:pPr>
      <w:r>
        <w:rPr>
          <w:noProof/>
          <w:lang w:val="fr-FR"/>
        </w:rPr>
        <w:lastRenderedPageBreak/>
        <w:drawing>
          <wp:anchor distT="0" distB="0" distL="114300" distR="114300" simplePos="0" relativeHeight="251671552" behindDoc="0" locked="0" layoutInCell="1" allowOverlap="1" wp14:anchorId="77764980" wp14:editId="2FCFECB0">
            <wp:simplePos x="0" y="0"/>
            <wp:positionH relativeFrom="column">
              <wp:posOffset>914400</wp:posOffset>
            </wp:positionH>
            <wp:positionV relativeFrom="paragraph">
              <wp:posOffset>0</wp:posOffset>
            </wp:positionV>
            <wp:extent cx="3114460" cy="3114460"/>
            <wp:effectExtent l="0" t="0" r="0" b="0"/>
            <wp:wrapTopAndBottom/>
            <wp:docPr id="185286985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69855" name="Image 1852869855"/>
                    <pic:cNvPicPr/>
                  </pic:nvPicPr>
                  <pic:blipFill>
                    <a:blip r:embed="rId39">
                      <a:extLst>
                        <a:ext uri="{28A0092B-C50C-407E-A947-70E740481C1C}">
                          <a14:useLocalDpi xmlns:a14="http://schemas.microsoft.com/office/drawing/2010/main" val="0"/>
                        </a:ext>
                      </a:extLst>
                    </a:blip>
                    <a:stretch>
                      <a:fillRect/>
                    </a:stretch>
                  </pic:blipFill>
                  <pic:spPr>
                    <a:xfrm>
                      <a:off x="0" y="0"/>
                      <a:ext cx="3114460" cy="3114460"/>
                    </a:xfrm>
                    <a:prstGeom prst="rect">
                      <a:avLst/>
                    </a:prstGeom>
                  </pic:spPr>
                </pic:pic>
              </a:graphicData>
            </a:graphic>
          </wp:anchor>
        </w:drawing>
      </w:r>
    </w:p>
    <w:p w14:paraId="7EA20D0B" w14:textId="4A947D6B" w:rsidR="00E8545A" w:rsidRDefault="00E8545A" w:rsidP="00E8545A">
      <w:pPr>
        <w:pStyle w:val="Caption"/>
        <w:rPr>
          <w:lang w:val="fr-FR"/>
        </w:rPr>
      </w:pPr>
      <w:bookmarkStart w:id="380" w:name="_Toc215348917"/>
      <w:r>
        <w:t xml:space="preserve">Figure </w:t>
      </w:r>
      <w:r w:rsidR="00EC0060">
        <w:fldChar w:fldCharType="begin"/>
      </w:r>
      <w:r w:rsidR="00EC0060">
        <w:instrText xml:space="preserve"> STYLEREF 1 \s </w:instrText>
      </w:r>
      <w:r w:rsidR="00EC0060">
        <w:fldChar w:fldCharType="separate"/>
      </w:r>
      <w:r w:rsidR="00EC0060">
        <w:rPr>
          <w:noProof/>
        </w:rPr>
        <w:t>III</w:t>
      </w:r>
      <w:r w:rsidR="00EC0060">
        <w:fldChar w:fldCharType="end"/>
      </w:r>
      <w:r w:rsidR="00EC0060">
        <w:noBreakHyphen/>
      </w:r>
      <w:r w:rsidR="00EC0060">
        <w:fldChar w:fldCharType="begin"/>
      </w:r>
      <w:r w:rsidR="00EC0060">
        <w:instrText xml:space="preserve"> SEQ Figure \* ARABIC \s 1 </w:instrText>
      </w:r>
      <w:r w:rsidR="00EC0060">
        <w:fldChar w:fldCharType="separate"/>
      </w:r>
      <w:r w:rsidR="00EC0060">
        <w:rPr>
          <w:noProof/>
        </w:rPr>
        <w:t>3</w:t>
      </w:r>
      <w:r w:rsidR="00EC0060">
        <w:fldChar w:fldCharType="end"/>
      </w:r>
      <w:r>
        <w:t xml:space="preserve">: </w:t>
      </w:r>
      <w:proofErr w:type="spellStart"/>
      <w:r>
        <w:t>capteur</w:t>
      </w:r>
      <w:proofErr w:type="spellEnd"/>
      <w:r>
        <w:t xml:space="preserve"> de </w:t>
      </w:r>
      <w:proofErr w:type="spellStart"/>
      <w:r>
        <w:t>débit</w:t>
      </w:r>
      <w:bookmarkEnd w:id="380"/>
      <w:proofErr w:type="spellEnd"/>
    </w:p>
    <w:p w14:paraId="4F480740" w14:textId="3F6001D7" w:rsidR="00221EA5" w:rsidRDefault="00221EA5">
      <w:pPr>
        <w:pStyle w:val="ListParagraph"/>
        <w:numPr>
          <w:ilvl w:val="0"/>
          <w:numId w:val="44"/>
        </w:numPr>
        <w:rPr>
          <w:lang w:val="fr-FR"/>
        </w:rPr>
      </w:pPr>
      <w:r>
        <w:rPr>
          <w:b/>
          <w:bCs/>
          <w:lang w:val="fr-FR"/>
        </w:rPr>
        <w:t>Capteurs vibratoires :</w:t>
      </w:r>
      <w:r>
        <w:rPr>
          <w:lang w:val="fr-FR"/>
        </w:rPr>
        <w:t xml:space="preserve"> la cavitation génère des micro-impacts sur les parois internes, traduits par des signatures vibratoires spécifiques. L’analyse spectrale de ces signaux est un indicateur fiable de la présence de cavitation. </w:t>
      </w:r>
    </w:p>
    <w:p w14:paraId="0C93A68B" w14:textId="77777777" w:rsidR="00681E6E" w:rsidRPr="00B32C06" w:rsidRDefault="00681E6E" w:rsidP="00681E6E">
      <w:pPr>
        <w:pStyle w:val="ListParagraph"/>
        <w:keepNext/>
        <w:rPr>
          <w:lang w:val="fr-FR"/>
        </w:rPr>
      </w:pPr>
      <w:r>
        <w:rPr>
          <w:noProof/>
          <w:lang w:val="fr-FR"/>
        </w:rPr>
        <w:drawing>
          <wp:anchor distT="0" distB="0" distL="114300" distR="114300" simplePos="0" relativeHeight="251670528" behindDoc="0" locked="0" layoutInCell="1" allowOverlap="1" wp14:anchorId="2FB8B4C0" wp14:editId="430DA45F">
            <wp:simplePos x="0" y="0"/>
            <wp:positionH relativeFrom="column">
              <wp:posOffset>914400</wp:posOffset>
            </wp:positionH>
            <wp:positionV relativeFrom="paragraph">
              <wp:posOffset>-797</wp:posOffset>
            </wp:positionV>
            <wp:extent cx="3774478" cy="2128789"/>
            <wp:effectExtent l="0" t="0" r="0" b="5080"/>
            <wp:wrapTopAndBottom/>
            <wp:docPr id="51339520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95207" name="Image 51339520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74478" cy="2128789"/>
                    </a:xfrm>
                    <a:prstGeom prst="rect">
                      <a:avLst/>
                    </a:prstGeom>
                  </pic:spPr>
                </pic:pic>
              </a:graphicData>
            </a:graphic>
          </wp:anchor>
        </w:drawing>
      </w:r>
    </w:p>
    <w:p w14:paraId="338B8CCA" w14:textId="34304F7F" w:rsidR="00E8545A" w:rsidRDefault="00681E6E" w:rsidP="00681E6E">
      <w:pPr>
        <w:pStyle w:val="Caption"/>
        <w:rPr>
          <w:lang w:val="fr-FR"/>
        </w:rPr>
      </w:pPr>
      <w:bookmarkStart w:id="381" w:name="_Toc215348918"/>
      <w:r>
        <w:t xml:space="preserve">Figure </w:t>
      </w:r>
      <w:r w:rsidR="00EC0060">
        <w:fldChar w:fldCharType="begin"/>
      </w:r>
      <w:r w:rsidR="00EC0060">
        <w:instrText xml:space="preserve"> STYLEREF 1 \s </w:instrText>
      </w:r>
      <w:r w:rsidR="00EC0060">
        <w:fldChar w:fldCharType="separate"/>
      </w:r>
      <w:r w:rsidR="00EC0060">
        <w:rPr>
          <w:noProof/>
        </w:rPr>
        <w:t>III</w:t>
      </w:r>
      <w:r w:rsidR="00EC0060">
        <w:fldChar w:fldCharType="end"/>
      </w:r>
      <w:r w:rsidR="00EC0060">
        <w:noBreakHyphen/>
      </w:r>
      <w:r w:rsidR="00EC0060">
        <w:fldChar w:fldCharType="begin"/>
      </w:r>
      <w:r w:rsidR="00EC0060">
        <w:instrText xml:space="preserve"> SEQ Figure \* ARABIC \s 1 </w:instrText>
      </w:r>
      <w:r w:rsidR="00EC0060">
        <w:fldChar w:fldCharType="separate"/>
      </w:r>
      <w:r w:rsidR="00EC0060">
        <w:rPr>
          <w:noProof/>
        </w:rPr>
        <w:t>4</w:t>
      </w:r>
      <w:r w:rsidR="00EC0060">
        <w:fldChar w:fldCharType="end"/>
      </w:r>
      <w:r>
        <w:t xml:space="preserve">: </w:t>
      </w:r>
      <w:proofErr w:type="spellStart"/>
      <w:r>
        <w:t>capteur</w:t>
      </w:r>
      <w:proofErr w:type="spellEnd"/>
      <w:r>
        <w:t xml:space="preserve"> de Vibration</w:t>
      </w:r>
      <w:bookmarkEnd w:id="381"/>
    </w:p>
    <w:p w14:paraId="04C1D990" w14:textId="1D557B4E" w:rsidR="00681E6E" w:rsidRPr="005F70D8" w:rsidRDefault="00221EA5" w:rsidP="005F70D8">
      <w:pPr>
        <w:pStyle w:val="ListParagraph"/>
        <w:numPr>
          <w:ilvl w:val="0"/>
          <w:numId w:val="44"/>
        </w:numPr>
        <w:rPr>
          <w:lang w:val="fr-FR"/>
        </w:rPr>
      </w:pPr>
      <w:r>
        <w:rPr>
          <w:b/>
          <w:bCs/>
          <w:lang w:val="fr-FR"/>
        </w:rPr>
        <w:t>Capteurs acoustiques :</w:t>
      </w:r>
      <w:r>
        <w:rPr>
          <w:lang w:val="fr-FR"/>
        </w:rPr>
        <w:t xml:space="preserve"> les implosions de bulles produisent des émissions sonores dans des bandes de fréquence caractéristique (généralement entre 1 kHz et 20 kHz), détectables par des microphones industriels.</w:t>
      </w:r>
    </w:p>
    <w:p w14:paraId="2DF4E737" w14:textId="2756EF31" w:rsidR="005F70D8" w:rsidRPr="00B32C06" w:rsidRDefault="005F70D8" w:rsidP="00681E6E">
      <w:pPr>
        <w:pStyle w:val="Caption"/>
        <w:rPr>
          <w:lang w:val="fr-FR"/>
        </w:rPr>
      </w:pPr>
      <w:r>
        <w:rPr>
          <w:noProof/>
          <w:lang w:val="fr-FR"/>
        </w:rPr>
        <w:lastRenderedPageBreak/>
        <w:drawing>
          <wp:anchor distT="0" distB="0" distL="114300" distR="114300" simplePos="0" relativeHeight="251675648" behindDoc="0" locked="0" layoutInCell="1" allowOverlap="1" wp14:anchorId="4D22E5D8" wp14:editId="7C3559D6">
            <wp:simplePos x="0" y="0"/>
            <wp:positionH relativeFrom="column">
              <wp:posOffset>0</wp:posOffset>
            </wp:positionH>
            <wp:positionV relativeFrom="paragraph">
              <wp:posOffset>295910</wp:posOffset>
            </wp:positionV>
            <wp:extent cx="3245088" cy="3245088"/>
            <wp:effectExtent l="0" t="0" r="0" b="0"/>
            <wp:wrapTopAndBottom/>
            <wp:docPr id="158131843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18434" name="Image 15813184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5088" cy="3245088"/>
                    </a:xfrm>
                    <a:prstGeom prst="rect">
                      <a:avLst/>
                    </a:prstGeom>
                  </pic:spPr>
                </pic:pic>
              </a:graphicData>
            </a:graphic>
          </wp:anchor>
        </w:drawing>
      </w:r>
    </w:p>
    <w:p w14:paraId="3578FD6B" w14:textId="6764A31F" w:rsidR="005F70D8" w:rsidRPr="005F70D8" w:rsidRDefault="00681E6E" w:rsidP="001E3B97">
      <w:pPr>
        <w:pStyle w:val="Caption"/>
      </w:pPr>
      <w:bookmarkStart w:id="382" w:name="_Toc215348919"/>
      <w:r>
        <w:t xml:space="preserve">Figure </w:t>
      </w:r>
      <w:r w:rsidR="00EC0060">
        <w:fldChar w:fldCharType="begin"/>
      </w:r>
      <w:r w:rsidR="00EC0060">
        <w:instrText xml:space="preserve"> STYLEREF 1 \s </w:instrText>
      </w:r>
      <w:r w:rsidR="00EC0060">
        <w:fldChar w:fldCharType="separate"/>
      </w:r>
      <w:r w:rsidR="00EC0060">
        <w:rPr>
          <w:noProof/>
        </w:rPr>
        <w:t>III</w:t>
      </w:r>
      <w:r w:rsidR="00EC0060">
        <w:fldChar w:fldCharType="end"/>
      </w:r>
      <w:r w:rsidR="00EC0060">
        <w:noBreakHyphen/>
      </w:r>
      <w:r w:rsidR="00EC0060">
        <w:fldChar w:fldCharType="begin"/>
      </w:r>
      <w:r w:rsidR="00EC0060">
        <w:instrText xml:space="preserve"> SEQ Figure \* ARABIC \s 1 </w:instrText>
      </w:r>
      <w:r w:rsidR="00EC0060">
        <w:fldChar w:fldCharType="separate"/>
      </w:r>
      <w:r w:rsidR="00EC0060">
        <w:rPr>
          <w:noProof/>
        </w:rPr>
        <w:t>5</w:t>
      </w:r>
      <w:r w:rsidR="00EC0060">
        <w:fldChar w:fldCharType="end"/>
      </w:r>
      <w:r>
        <w:t xml:space="preserve">: </w:t>
      </w:r>
      <w:proofErr w:type="spellStart"/>
      <w:r>
        <w:t>Capteur</w:t>
      </w:r>
      <w:proofErr w:type="spellEnd"/>
      <w:r>
        <w:t xml:space="preserve"> </w:t>
      </w:r>
      <w:proofErr w:type="spellStart"/>
      <w:r>
        <w:t>acoustique</w:t>
      </w:r>
      <w:bookmarkEnd w:id="382"/>
      <w:proofErr w:type="spellEnd"/>
    </w:p>
    <w:p w14:paraId="3A850B3C" w14:textId="7F89A1B7" w:rsidR="005E2D7A" w:rsidRDefault="00C104AE">
      <w:pPr>
        <w:pStyle w:val="Heading3"/>
        <w:numPr>
          <w:ilvl w:val="2"/>
          <w:numId w:val="1"/>
        </w:numPr>
        <w:rPr>
          <w:lang w:val="fr-FR"/>
        </w:rPr>
      </w:pPr>
      <w:bookmarkStart w:id="383" w:name="_Toc215349669"/>
      <w:r>
        <w:rPr>
          <w:lang w:val="fr-FR"/>
        </w:rPr>
        <w:t>Positionnement stratégique des capteurs</w:t>
      </w:r>
      <w:bookmarkEnd w:id="383"/>
    </w:p>
    <w:p w14:paraId="55C7FBF6" w14:textId="668A39DD" w:rsidR="00C104AE" w:rsidRDefault="00C104AE" w:rsidP="00C104AE">
      <w:pPr>
        <w:rPr>
          <w:lang w:val="fr-FR"/>
        </w:rPr>
      </w:pPr>
      <w:r>
        <w:rPr>
          <w:lang w:val="fr-FR"/>
        </w:rPr>
        <w:t>Le placement des capteurs doit être optimisé pour maximiser la sensibilité et minimiser les interférences :</w:t>
      </w:r>
    </w:p>
    <w:p w14:paraId="684C5B74" w14:textId="3A54AA0D" w:rsidR="00C104AE" w:rsidRDefault="00C104AE">
      <w:pPr>
        <w:pStyle w:val="ListParagraph"/>
        <w:numPr>
          <w:ilvl w:val="0"/>
          <w:numId w:val="45"/>
        </w:numPr>
        <w:rPr>
          <w:lang w:val="fr-FR"/>
        </w:rPr>
      </w:pPr>
      <w:r>
        <w:rPr>
          <w:lang w:val="fr-FR"/>
        </w:rPr>
        <w:t>Les capteurs de pression et de débit sont installés sur les conduites d’aspiration et de refoulement.</w:t>
      </w:r>
    </w:p>
    <w:p w14:paraId="46B7711F" w14:textId="7AF422A0" w:rsidR="00C104AE" w:rsidRDefault="00C104AE">
      <w:pPr>
        <w:pStyle w:val="ListParagraph"/>
        <w:numPr>
          <w:ilvl w:val="0"/>
          <w:numId w:val="45"/>
        </w:numPr>
        <w:rPr>
          <w:lang w:val="fr-FR"/>
        </w:rPr>
      </w:pPr>
      <w:r>
        <w:rPr>
          <w:lang w:val="fr-FR"/>
        </w:rPr>
        <w:t>Les capteurs vibratoires sont fixés sur le corps de pompe, à proximité de la volute ou de l’</w:t>
      </w:r>
      <w:proofErr w:type="spellStart"/>
      <w:r>
        <w:rPr>
          <w:lang w:val="fr-FR"/>
        </w:rPr>
        <w:t>impeller</w:t>
      </w:r>
      <w:proofErr w:type="spellEnd"/>
      <w:r>
        <w:rPr>
          <w:lang w:val="fr-FR"/>
        </w:rPr>
        <w:t>.</w:t>
      </w:r>
    </w:p>
    <w:p w14:paraId="17AF603C" w14:textId="1B41B36E" w:rsidR="00C104AE" w:rsidRDefault="00C104AE">
      <w:pPr>
        <w:pStyle w:val="ListParagraph"/>
        <w:numPr>
          <w:ilvl w:val="0"/>
          <w:numId w:val="45"/>
        </w:numPr>
        <w:rPr>
          <w:lang w:val="fr-FR"/>
        </w:rPr>
      </w:pPr>
      <w:r>
        <w:rPr>
          <w:lang w:val="fr-FR"/>
        </w:rPr>
        <w:t>Les capteurs acoustiques sont montés sur des supports isolés pour éviter les bruits parasites mécaniques.</w:t>
      </w:r>
    </w:p>
    <w:p w14:paraId="4070C136" w14:textId="27290E0C" w:rsidR="00C104AE" w:rsidRDefault="00C104AE" w:rsidP="00C104AE">
      <w:pPr>
        <w:rPr>
          <w:lang w:val="fr-FR"/>
        </w:rPr>
      </w:pPr>
      <w:r>
        <w:rPr>
          <w:lang w:val="fr-FR"/>
        </w:rPr>
        <w:t>Ce positionnement permet de capter les signaux les plus représentatifs du comportement hydraulique et mécanique de la pompe.</w:t>
      </w:r>
    </w:p>
    <w:p w14:paraId="2EDB49AF" w14:textId="2DA67F63" w:rsidR="005F70D8" w:rsidRPr="00B32C06" w:rsidRDefault="005F70D8" w:rsidP="001E3B97">
      <w:pPr>
        <w:keepNext/>
        <w:ind w:firstLine="0"/>
        <w:rPr>
          <w:lang w:val="fr-FR"/>
        </w:rPr>
      </w:pPr>
      <w:r>
        <w:rPr>
          <w:noProof/>
          <w:lang w:val="fr-FR"/>
        </w:rPr>
        <w:lastRenderedPageBreak/>
        <w:drawing>
          <wp:anchor distT="0" distB="0" distL="114300" distR="114300" simplePos="0" relativeHeight="251677696" behindDoc="0" locked="0" layoutInCell="1" allowOverlap="1" wp14:anchorId="6771D75F" wp14:editId="58F2F888">
            <wp:simplePos x="0" y="0"/>
            <wp:positionH relativeFrom="column">
              <wp:posOffset>0</wp:posOffset>
            </wp:positionH>
            <wp:positionV relativeFrom="paragraph">
              <wp:posOffset>322580</wp:posOffset>
            </wp:positionV>
            <wp:extent cx="4929188" cy="2708609"/>
            <wp:effectExtent l="0" t="0" r="5080" b="0"/>
            <wp:wrapTopAndBottom/>
            <wp:docPr id="49369426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94265" name="Image 493694265"/>
                    <pic:cNvPicPr/>
                  </pic:nvPicPr>
                  <pic:blipFill rotWithShape="1">
                    <a:blip r:embed="rId42" cstate="print">
                      <a:extLst>
                        <a:ext uri="{28A0092B-C50C-407E-A947-70E740481C1C}">
                          <a14:useLocalDpi xmlns:a14="http://schemas.microsoft.com/office/drawing/2010/main" val="0"/>
                        </a:ext>
                      </a:extLst>
                    </a:blip>
                    <a:srcRect t="17574"/>
                    <a:stretch/>
                  </pic:blipFill>
                  <pic:spPr bwMode="auto">
                    <a:xfrm>
                      <a:off x="0" y="0"/>
                      <a:ext cx="4929188" cy="2708609"/>
                    </a:xfrm>
                    <a:prstGeom prst="rect">
                      <a:avLst/>
                    </a:prstGeom>
                    <a:ln>
                      <a:noFill/>
                    </a:ln>
                    <a:extLst>
                      <a:ext uri="{53640926-AAD7-44D8-BBD7-CCE9431645EC}">
                        <a14:shadowObscured xmlns:a14="http://schemas.microsoft.com/office/drawing/2010/main"/>
                      </a:ext>
                    </a:extLst>
                  </pic:spPr>
                </pic:pic>
              </a:graphicData>
            </a:graphic>
          </wp:anchor>
        </w:drawing>
      </w:r>
    </w:p>
    <w:p w14:paraId="7F611CCB" w14:textId="5B893262" w:rsidR="00681E6E" w:rsidRPr="00681E6E" w:rsidRDefault="00681E6E" w:rsidP="00681E6E">
      <w:pPr>
        <w:pStyle w:val="Caption"/>
        <w:rPr>
          <w:lang w:val="fr-FR"/>
        </w:rPr>
      </w:pPr>
      <w:bookmarkStart w:id="384" w:name="_Toc215348920"/>
      <w:r w:rsidRPr="00681E6E">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III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6</w:t>
      </w:r>
      <w:r w:rsidR="00EC0060">
        <w:rPr>
          <w:lang w:val="fr-FR"/>
        </w:rPr>
        <w:fldChar w:fldCharType="end"/>
      </w:r>
      <w:r w:rsidRPr="00681E6E">
        <w:rPr>
          <w:lang w:val="fr-FR"/>
        </w:rPr>
        <w:t xml:space="preserve">: Module d'intelligence </w:t>
      </w:r>
      <w:del w:id="385" w:author="Mwamba Kasongo, Dahouda (Katanga - CD)" w:date="2025-12-02T11:28:00Z" w16du:dateUtc="2025-12-02T09:28:00Z">
        <w:r w:rsidRPr="00681E6E" w:rsidDel="000B1043">
          <w:rPr>
            <w:lang w:val="fr-FR"/>
          </w:rPr>
          <w:delText>aritficielle</w:delText>
        </w:r>
      </w:del>
      <w:ins w:id="386" w:author="Mwamba Kasongo, Dahouda (Katanga - CD)" w:date="2025-12-02T11:28:00Z" w16du:dateUtc="2025-12-02T09:28:00Z">
        <w:r w:rsidR="000B1043" w:rsidRPr="00681E6E">
          <w:rPr>
            <w:lang w:val="fr-FR"/>
          </w:rPr>
          <w:t>artificielle</w:t>
        </w:r>
      </w:ins>
      <w:r w:rsidRPr="00681E6E">
        <w:rPr>
          <w:lang w:val="fr-FR"/>
        </w:rPr>
        <w:t xml:space="preserve"> appliquée</w:t>
      </w:r>
      <w:bookmarkEnd w:id="384"/>
    </w:p>
    <w:p w14:paraId="196C66EE" w14:textId="7FB23FA7" w:rsidR="00C104AE" w:rsidRDefault="00C104AE">
      <w:pPr>
        <w:pStyle w:val="Heading3"/>
        <w:numPr>
          <w:ilvl w:val="2"/>
          <w:numId w:val="1"/>
        </w:numPr>
        <w:rPr>
          <w:lang w:val="fr-FR"/>
        </w:rPr>
      </w:pPr>
      <w:bookmarkStart w:id="387" w:name="_Toc215349670"/>
      <w:r>
        <w:rPr>
          <w:lang w:val="fr-FR"/>
        </w:rPr>
        <w:t>Acquisition et synchronisation des données</w:t>
      </w:r>
      <w:bookmarkEnd w:id="387"/>
    </w:p>
    <w:p w14:paraId="77F191FF" w14:textId="223F28FB" w:rsidR="00C104AE" w:rsidRDefault="00C104AE" w:rsidP="00C104AE">
      <w:pPr>
        <w:rPr>
          <w:lang w:val="fr-FR"/>
        </w:rPr>
      </w:pPr>
      <w:r>
        <w:rPr>
          <w:lang w:val="fr-FR"/>
        </w:rPr>
        <w:t xml:space="preserve">Les données issues des capteurs sont acquises à haute fréquence (typiquement entre 1 et 10 </w:t>
      </w:r>
      <w:proofErr w:type="spellStart"/>
      <w:r>
        <w:rPr>
          <w:lang w:val="fr-FR"/>
        </w:rPr>
        <w:t>khz</w:t>
      </w:r>
      <w:proofErr w:type="spellEnd"/>
      <w:r>
        <w:rPr>
          <w:lang w:val="fr-FR"/>
        </w:rPr>
        <w:t>) pour permettre une détection fine des micro-évènements. Elles sont synchronisées via un système d’horodatage centralisé, puis transmises à un module de prétraitement. Ce dernier assure :</w:t>
      </w:r>
    </w:p>
    <w:p w14:paraId="50C798ED" w14:textId="28B578BA" w:rsidR="00C104AE" w:rsidRDefault="00C104AE">
      <w:pPr>
        <w:pStyle w:val="ListParagraph"/>
        <w:numPr>
          <w:ilvl w:val="0"/>
          <w:numId w:val="46"/>
        </w:numPr>
        <w:rPr>
          <w:lang w:val="fr-FR"/>
        </w:rPr>
      </w:pPr>
      <w:r>
        <w:rPr>
          <w:b/>
          <w:bCs/>
          <w:lang w:val="fr-FR"/>
        </w:rPr>
        <w:t xml:space="preserve">Le filtrage du bruit </w:t>
      </w:r>
      <w:r>
        <w:rPr>
          <w:lang w:val="fr-FR"/>
        </w:rPr>
        <w:t>(par transformée de Fourier ou filtrage passe-bande)</w:t>
      </w:r>
    </w:p>
    <w:p w14:paraId="16D0C939" w14:textId="0C08A6D7" w:rsidR="00C104AE" w:rsidRDefault="00681E6E">
      <w:pPr>
        <w:pStyle w:val="ListParagraph"/>
        <w:numPr>
          <w:ilvl w:val="0"/>
          <w:numId w:val="46"/>
        </w:numPr>
        <w:rPr>
          <w:lang w:val="fr-FR"/>
        </w:rPr>
      </w:pPr>
      <w:r>
        <w:rPr>
          <w:b/>
          <w:bCs/>
          <w:lang w:val="fr-FR"/>
        </w:rPr>
        <w:t>La</w:t>
      </w:r>
      <w:r w:rsidR="00C104AE">
        <w:rPr>
          <w:b/>
          <w:bCs/>
          <w:lang w:val="fr-FR"/>
        </w:rPr>
        <w:t xml:space="preserve"> normalisation des amplitudes </w:t>
      </w:r>
      <w:r w:rsidR="00C104AE">
        <w:rPr>
          <w:lang w:val="fr-FR"/>
        </w:rPr>
        <w:t>pour homogénéiser les signaux.</w:t>
      </w:r>
    </w:p>
    <w:p w14:paraId="1F97A076" w14:textId="63ABFDBF" w:rsidR="00C104AE" w:rsidRDefault="00C104AE">
      <w:pPr>
        <w:pStyle w:val="ListParagraph"/>
        <w:numPr>
          <w:ilvl w:val="0"/>
          <w:numId w:val="46"/>
        </w:numPr>
        <w:rPr>
          <w:lang w:val="fr-FR"/>
        </w:rPr>
      </w:pPr>
      <w:r>
        <w:rPr>
          <w:b/>
          <w:bCs/>
          <w:lang w:val="fr-FR"/>
        </w:rPr>
        <w:t xml:space="preserve">L’interpolation des données manquantes </w:t>
      </w:r>
      <w:r>
        <w:rPr>
          <w:lang w:val="fr-FR"/>
        </w:rPr>
        <w:t>pour éviter les ruptures dans les séries temporelles.</w:t>
      </w:r>
    </w:p>
    <w:p w14:paraId="1FAFEFE4" w14:textId="77777777" w:rsidR="00681E6E" w:rsidRDefault="00681E6E" w:rsidP="00681E6E">
      <w:pPr>
        <w:pStyle w:val="ListParagraph"/>
        <w:keepNext/>
      </w:pPr>
      <w:r>
        <w:rPr>
          <w:noProof/>
          <w:lang w:val="fr-FR"/>
        </w:rPr>
        <w:lastRenderedPageBreak/>
        <w:drawing>
          <wp:inline distT="0" distB="0" distL="0" distR="0" wp14:anchorId="09D5A683" wp14:editId="0F475E52">
            <wp:extent cx="4963476" cy="2793346"/>
            <wp:effectExtent l="0" t="0" r="0" b="7620"/>
            <wp:docPr id="128286251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2516" name="Image 1282862516"/>
                    <pic:cNvPicPr/>
                  </pic:nvPicPr>
                  <pic:blipFill rotWithShape="1">
                    <a:blip r:embed="rId43" cstate="print">
                      <a:extLst>
                        <a:ext uri="{28A0092B-C50C-407E-A947-70E740481C1C}">
                          <a14:useLocalDpi xmlns:a14="http://schemas.microsoft.com/office/drawing/2010/main" val="0"/>
                        </a:ext>
                      </a:extLst>
                    </a:blip>
                    <a:srcRect t="15583"/>
                    <a:stretch/>
                  </pic:blipFill>
                  <pic:spPr bwMode="auto">
                    <a:xfrm>
                      <a:off x="0" y="0"/>
                      <a:ext cx="4963476" cy="2793346"/>
                    </a:xfrm>
                    <a:prstGeom prst="rect">
                      <a:avLst/>
                    </a:prstGeom>
                    <a:ln>
                      <a:noFill/>
                    </a:ln>
                    <a:extLst>
                      <a:ext uri="{53640926-AAD7-44D8-BBD7-CCE9431645EC}">
                        <a14:shadowObscured xmlns:a14="http://schemas.microsoft.com/office/drawing/2010/main"/>
                      </a:ext>
                    </a:extLst>
                  </pic:spPr>
                </pic:pic>
              </a:graphicData>
            </a:graphic>
          </wp:inline>
        </w:drawing>
      </w:r>
    </w:p>
    <w:p w14:paraId="07B522CD" w14:textId="27046572" w:rsidR="00681E6E" w:rsidRDefault="00681E6E" w:rsidP="00681E6E">
      <w:pPr>
        <w:pStyle w:val="Caption"/>
        <w:rPr>
          <w:lang w:val="fr-FR"/>
        </w:rPr>
      </w:pPr>
      <w:bookmarkStart w:id="388" w:name="_Toc215348921"/>
      <w:r w:rsidRPr="00681E6E">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III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7</w:t>
      </w:r>
      <w:r w:rsidR="00EC0060">
        <w:rPr>
          <w:lang w:val="fr-FR"/>
        </w:rPr>
        <w:fldChar w:fldCharType="end"/>
      </w:r>
      <w:r w:rsidRPr="00681E6E">
        <w:rPr>
          <w:lang w:val="fr-FR"/>
        </w:rPr>
        <w:t>: Module d'</w:t>
      </w:r>
      <w:proofErr w:type="spellStart"/>
      <w:r w:rsidRPr="00681E6E">
        <w:rPr>
          <w:lang w:val="fr-FR"/>
        </w:rPr>
        <w:t>intellligencement</w:t>
      </w:r>
      <w:bookmarkEnd w:id="388"/>
      <w:proofErr w:type="spellEnd"/>
    </w:p>
    <w:p w14:paraId="3EBE82AD" w14:textId="47544790" w:rsidR="00C104AE" w:rsidRDefault="00C104AE" w:rsidP="00C104AE">
      <w:pPr>
        <w:rPr>
          <w:lang w:val="fr-FR"/>
        </w:rPr>
      </w:pPr>
      <w:r>
        <w:rPr>
          <w:lang w:val="fr-FR"/>
        </w:rPr>
        <w:t>Ces étapes garantissent la qualité des données en entrée du module IA et réduisent les risques de faux positifs ou de détection erronée.</w:t>
      </w:r>
    </w:p>
    <w:p w14:paraId="450C6403" w14:textId="7C253B9A" w:rsidR="00C104AE" w:rsidRDefault="00B56CFB">
      <w:pPr>
        <w:pStyle w:val="Heading3"/>
        <w:numPr>
          <w:ilvl w:val="2"/>
          <w:numId w:val="1"/>
        </w:numPr>
        <w:rPr>
          <w:lang w:val="fr-FR"/>
        </w:rPr>
      </w:pPr>
      <w:bookmarkStart w:id="389" w:name="_Toc215349671"/>
      <w:r>
        <w:rPr>
          <w:lang w:val="fr-FR"/>
        </w:rPr>
        <w:t>Infrastructure de collecte et stockage</w:t>
      </w:r>
      <w:bookmarkEnd w:id="389"/>
      <w:r>
        <w:rPr>
          <w:lang w:val="fr-FR"/>
        </w:rPr>
        <w:t> </w:t>
      </w:r>
    </w:p>
    <w:p w14:paraId="4E548A84" w14:textId="1B674BFC" w:rsidR="00B56CFB" w:rsidRDefault="00D70E3A" w:rsidP="00B56CFB">
      <w:pPr>
        <w:rPr>
          <w:lang w:val="fr-FR"/>
        </w:rPr>
      </w:pPr>
      <w:r>
        <w:rPr>
          <w:noProof/>
        </w:rPr>
        <mc:AlternateContent>
          <mc:Choice Requires="wps">
            <w:drawing>
              <wp:anchor distT="0" distB="0" distL="114300" distR="114300" simplePos="0" relativeHeight="251658240" behindDoc="0" locked="0" layoutInCell="1" allowOverlap="1" wp14:anchorId="64DAB592" wp14:editId="6E9410D1">
                <wp:simplePos x="0" y="0"/>
                <wp:positionH relativeFrom="column">
                  <wp:posOffset>0</wp:posOffset>
                </wp:positionH>
                <wp:positionV relativeFrom="paragraph">
                  <wp:posOffset>3241675</wp:posOffset>
                </wp:positionV>
                <wp:extent cx="2350770" cy="635"/>
                <wp:effectExtent l="0" t="0" r="0" b="0"/>
                <wp:wrapSquare wrapText="bothSides"/>
                <wp:docPr id="243844785" name="Zone de texte 1"/>
                <wp:cNvGraphicFramePr/>
                <a:graphic xmlns:a="http://schemas.openxmlformats.org/drawingml/2006/main">
                  <a:graphicData uri="http://schemas.microsoft.com/office/word/2010/wordprocessingShape">
                    <wps:wsp>
                      <wps:cNvSpPr txBox="1"/>
                      <wps:spPr>
                        <a:xfrm>
                          <a:off x="0" y="0"/>
                          <a:ext cx="2350770" cy="635"/>
                        </a:xfrm>
                        <a:prstGeom prst="rect">
                          <a:avLst/>
                        </a:prstGeom>
                        <a:solidFill>
                          <a:prstClr val="white"/>
                        </a:solidFill>
                        <a:ln>
                          <a:noFill/>
                        </a:ln>
                      </wps:spPr>
                      <wps:txbx>
                        <w:txbxContent>
                          <w:p w14:paraId="42388D94" w14:textId="4CC1DD9A" w:rsidR="00D70E3A" w:rsidRPr="00E1034E" w:rsidRDefault="00D70E3A" w:rsidP="00D70E3A">
                            <w:pPr>
                              <w:pStyle w:val="Caption"/>
                              <w:rPr>
                                <w:noProof/>
                                <w:lang w:val="fr-FR"/>
                              </w:rPr>
                            </w:pPr>
                            <w:bookmarkStart w:id="390" w:name="_Toc215348922"/>
                            <w:r>
                              <w:t xml:space="preserve">Figure </w:t>
                            </w:r>
                            <w:r w:rsidR="00EC0060">
                              <w:fldChar w:fldCharType="begin"/>
                            </w:r>
                            <w:r w:rsidR="00EC0060">
                              <w:instrText xml:space="preserve"> STYLEREF 1 \s </w:instrText>
                            </w:r>
                            <w:r w:rsidR="00EC0060">
                              <w:fldChar w:fldCharType="separate"/>
                            </w:r>
                            <w:r w:rsidR="00EC0060">
                              <w:rPr>
                                <w:noProof/>
                              </w:rPr>
                              <w:t>III</w:t>
                            </w:r>
                            <w:r w:rsidR="00EC0060">
                              <w:fldChar w:fldCharType="end"/>
                            </w:r>
                            <w:r w:rsidR="00EC0060">
                              <w:noBreakHyphen/>
                            </w:r>
                            <w:r w:rsidR="00EC0060">
                              <w:fldChar w:fldCharType="begin"/>
                            </w:r>
                            <w:r w:rsidR="00EC0060">
                              <w:instrText xml:space="preserve"> SEQ Figure \* ARABIC \s 1 </w:instrText>
                            </w:r>
                            <w:r w:rsidR="00EC0060">
                              <w:fldChar w:fldCharType="separate"/>
                            </w:r>
                            <w:r w:rsidR="00EC0060">
                              <w:rPr>
                                <w:noProof/>
                              </w:rPr>
                              <w:t>8</w:t>
                            </w:r>
                            <w:r w:rsidR="00EC0060">
                              <w:fldChar w:fldCharType="end"/>
                            </w:r>
                            <w:r>
                              <w:t>: Collect et stockage</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DAB592" id="_x0000_t202" coordsize="21600,21600" o:spt="202" path="m,l,21600r21600,l21600,xe">
                <v:stroke joinstyle="miter"/>
                <v:path gradientshapeok="t" o:connecttype="rect"/>
              </v:shapetype>
              <v:shape id="Zone de texte 1" o:spid="_x0000_s1026" type="#_x0000_t202" style="position:absolute;left:0;text-align:left;margin-left:0;margin-top:255.25pt;width:185.1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" stroked="f">
                <v:textbox style="mso-fit-shape-to-text:t" inset="0,0,0,0">
                  <w:txbxContent>
                    <w:p w14:paraId="42388D94" w14:textId="4CC1DD9A" w:rsidR="00D70E3A" w:rsidRPr="00E1034E" w:rsidRDefault="00D70E3A" w:rsidP="00D70E3A">
                      <w:pPr>
                        <w:pStyle w:val="Caption"/>
                        <w:rPr>
                          <w:noProof/>
                          <w:lang w:val="fr-FR"/>
                        </w:rPr>
                      </w:pPr>
                      <w:bookmarkStart w:id="391" w:name="_Toc215348922"/>
                      <w:r>
                        <w:t xml:space="preserve">Figure </w:t>
                      </w:r>
                      <w:r w:rsidR="00EC0060">
                        <w:fldChar w:fldCharType="begin"/>
                      </w:r>
                      <w:r w:rsidR="00EC0060">
                        <w:instrText xml:space="preserve"> STYLEREF 1 \s </w:instrText>
                      </w:r>
                      <w:r w:rsidR="00EC0060">
                        <w:fldChar w:fldCharType="separate"/>
                      </w:r>
                      <w:r w:rsidR="00EC0060">
                        <w:rPr>
                          <w:noProof/>
                        </w:rPr>
                        <w:t>III</w:t>
                      </w:r>
                      <w:r w:rsidR="00EC0060">
                        <w:fldChar w:fldCharType="end"/>
                      </w:r>
                      <w:r w:rsidR="00EC0060">
                        <w:noBreakHyphen/>
                      </w:r>
                      <w:r w:rsidR="00EC0060">
                        <w:fldChar w:fldCharType="begin"/>
                      </w:r>
                      <w:r w:rsidR="00EC0060">
                        <w:instrText xml:space="preserve"> SEQ Figure \* ARABIC \s 1 </w:instrText>
                      </w:r>
                      <w:r w:rsidR="00EC0060">
                        <w:fldChar w:fldCharType="separate"/>
                      </w:r>
                      <w:r w:rsidR="00EC0060">
                        <w:rPr>
                          <w:noProof/>
                        </w:rPr>
                        <w:t>8</w:t>
                      </w:r>
                      <w:r w:rsidR="00EC0060">
                        <w:fldChar w:fldCharType="end"/>
                      </w:r>
                      <w:r>
                        <w:t>: Collect et stockage</w:t>
                      </w:r>
                      <w:bookmarkEnd w:id="391"/>
                    </w:p>
                  </w:txbxContent>
                </v:textbox>
                <w10:wrap type="square"/>
              </v:shape>
            </w:pict>
          </mc:Fallback>
        </mc:AlternateContent>
      </w:r>
      <w:r>
        <w:rPr>
          <w:noProof/>
          <w:lang w:val="fr-FR"/>
        </w:rPr>
        <w:drawing>
          <wp:anchor distT="0" distB="0" distL="114300" distR="114300" simplePos="0" relativeHeight="251656192" behindDoc="0" locked="0" layoutInCell="1" allowOverlap="1" wp14:anchorId="34DDD856" wp14:editId="4C1F79E5">
            <wp:simplePos x="0" y="0"/>
            <wp:positionH relativeFrom="margin">
              <wp:align>left</wp:align>
            </wp:positionH>
            <wp:positionV relativeFrom="paragraph">
              <wp:posOffset>53717</wp:posOffset>
            </wp:positionV>
            <wp:extent cx="2350770" cy="3131185"/>
            <wp:effectExtent l="0" t="0" r="0" b="0"/>
            <wp:wrapSquare wrapText="bothSides"/>
            <wp:docPr id="148123403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34037" name="Image 1481234037"/>
                    <pic:cNvPicPr/>
                  </pic:nvPicPr>
                  <pic:blipFill rotWithShape="1">
                    <a:blip r:embed="rId44" cstate="print">
                      <a:extLst>
                        <a:ext uri="{28A0092B-C50C-407E-A947-70E740481C1C}">
                          <a14:useLocalDpi xmlns:a14="http://schemas.microsoft.com/office/drawing/2010/main" val="0"/>
                        </a:ext>
                      </a:extLst>
                    </a:blip>
                    <a:srcRect t="11209"/>
                    <a:stretch/>
                  </pic:blipFill>
                  <pic:spPr bwMode="auto">
                    <a:xfrm>
                      <a:off x="0" y="0"/>
                      <a:ext cx="2355470" cy="3137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CFB">
        <w:rPr>
          <w:lang w:val="fr-FR"/>
        </w:rPr>
        <w:t>Les données peuvent être stockées localement (serveur embarqué) ou transmises vers une plateforme cloud pour traitement à distance. L’architecture choisie dépend des contraintes du site industriel (connectivité, sécurité, latence). Dans les environnements miniers, une solution hybride est souvent privilégiée : prétraitement local, stockage temporaire, synchronisation périodique avec cloud.</w:t>
      </w:r>
    </w:p>
    <w:p w14:paraId="4029EC85" w14:textId="75954BCE" w:rsidR="00D70E3A" w:rsidRDefault="00D70E3A" w:rsidP="00B56CFB">
      <w:pPr>
        <w:rPr>
          <w:lang w:val="fr-FR"/>
        </w:rPr>
      </w:pPr>
    </w:p>
    <w:p w14:paraId="73928F08" w14:textId="77777777" w:rsidR="00E8545A" w:rsidRDefault="00E8545A" w:rsidP="00B56CFB">
      <w:pPr>
        <w:rPr>
          <w:lang w:val="fr-FR"/>
        </w:rPr>
      </w:pPr>
    </w:p>
    <w:p w14:paraId="7D864AD4" w14:textId="77777777" w:rsidR="00D70E3A" w:rsidRDefault="00D70E3A" w:rsidP="00B56CFB">
      <w:pPr>
        <w:rPr>
          <w:lang w:val="fr-FR"/>
        </w:rPr>
      </w:pPr>
    </w:p>
    <w:p w14:paraId="052DC92F" w14:textId="77777777" w:rsidR="00D70E3A" w:rsidRDefault="00D70E3A" w:rsidP="00B56CFB">
      <w:pPr>
        <w:rPr>
          <w:lang w:val="fr-FR"/>
        </w:rPr>
      </w:pPr>
    </w:p>
    <w:p w14:paraId="378E8ABA" w14:textId="77777777" w:rsidR="00D70E3A" w:rsidRDefault="00D70E3A" w:rsidP="00B56CFB">
      <w:pPr>
        <w:rPr>
          <w:lang w:val="fr-FR"/>
        </w:rPr>
      </w:pPr>
    </w:p>
    <w:p w14:paraId="1F9F6273" w14:textId="77777777" w:rsidR="008E315C" w:rsidRDefault="008E315C" w:rsidP="00F9229A">
      <w:pPr>
        <w:ind w:firstLine="0"/>
        <w:rPr>
          <w:lang w:val="fr-FR"/>
        </w:rPr>
      </w:pPr>
    </w:p>
    <w:p w14:paraId="15695F05" w14:textId="77777777" w:rsidR="008E315C" w:rsidRPr="008E315C" w:rsidRDefault="008E315C" w:rsidP="008E315C">
      <w:pPr>
        <w:pStyle w:val="ListParagraph"/>
        <w:keepNext/>
        <w:numPr>
          <w:ilvl w:val="0"/>
          <w:numId w:val="48"/>
        </w:numPr>
        <w:spacing w:before="240" w:after="60"/>
        <w:jc w:val="left"/>
        <w:outlineLvl w:val="2"/>
        <w:rPr>
          <w:b/>
          <w:bCs/>
          <w:i/>
          <w:vanish/>
          <w:szCs w:val="26"/>
          <w:lang w:val="fr-FR"/>
        </w:rPr>
      </w:pPr>
      <w:bookmarkStart w:id="392" w:name="_Toc215349096"/>
      <w:bookmarkStart w:id="393" w:name="_Toc215349286"/>
      <w:bookmarkStart w:id="394" w:name="_Toc215349479"/>
      <w:bookmarkStart w:id="395" w:name="_Toc215349672"/>
      <w:bookmarkEnd w:id="392"/>
      <w:bookmarkEnd w:id="393"/>
      <w:bookmarkEnd w:id="394"/>
      <w:bookmarkEnd w:id="395"/>
    </w:p>
    <w:p w14:paraId="6AE581AA" w14:textId="77777777" w:rsidR="008E315C" w:rsidRPr="008E315C" w:rsidRDefault="008E315C" w:rsidP="008E315C">
      <w:pPr>
        <w:pStyle w:val="ListParagraph"/>
        <w:keepNext/>
        <w:numPr>
          <w:ilvl w:val="0"/>
          <w:numId w:val="48"/>
        </w:numPr>
        <w:spacing w:before="240" w:after="60"/>
        <w:jc w:val="left"/>
        <w:outlineLvl w:val="2"/>
        <w:rPr>
          <w:b/>
          <w:bCs/>
          <w:i/>
          <w:vanish/>
          <w:szCs w:val="26"/>
          <w:lang w:val="fr-FR"/>
        </w:rPr>
      </w:pPr>
      <w:bookmarkStart w:id="396" w:name="_Toc215349097"/>
      <w:bookmarkStart w:id="397" w:name="_Toc215349287"/>
      <w:bookmarkStart w:id="398" w:name="_Toc215349480"/>
      <w:bookmarkStart w:id="399" w:name="_Toc215349673"/>
      <w:bookmarkEnd w:id="396"/>
      <w:bookmarkEnd w:id="397"/>
      <w:bookmarkEnd w:id="398"/>
      <w:bookmarkEnd w:id="399"/>
    </w:p>
    <w:p w14:paraId="4982E4B5" w14:textId="77777777" w:rsidR="008E315C" w:rsidRPr="008E315C" w:rsidRDefault="008E315C" w:rsidP="008E315C">
      <w:pPr>
        <w:pStyle w:val="ListParagraph"/>
        <w:keepNext/>
        <w:numPr>
          <w:ilvl w:val="0"/>
          <w:numId w:val="48"/>
        </w:numPr>
        <w:spacing w:before="240" w:after="60"/>
        <w:jc w:val="left"/>
        <w:outlineLvl w:val="2"/>
        <w:rPr>
          <w:b/>
          <w:bCs/>
          <w:i/>
          <w:vanish/>
          <w:szCs w:val="26"/>
          <w:lang w:val="fr-FR"/>
        </w:rPr>
      </w:pPr>
      <w:bookmarkStart w:id="400" w:name="_Toc215349098"/>
      <w:bookmarkStart w:id="401" w:name="_Toc215349288"/>
      <w:bookmarkStart w:id="402" w:name="_Toc215349481"/>
      <w:bookmarkStart w:id="403" w:name="_Toc215349674"/>
      <w:bookmarkEnd w:id="400"/>
      <w:bookmarkEnd w:id="401"/>
      <w:bookmarkEnd w:id="402"/>
      <w:bookmarkEnd w:id="403"/>
    </w:p>
    <w:p w14:paraId="5BAFE04D" w14:textId="77777777" w:rsidR="008E315C" w:rsidRPr="008E315C" w:rsidRDefault="008E315C" w:rsidP="008E315C">
      <w:pPr>
        <w:pStyle w:val="ListParagraph"/>
        <w:keepNext/>
        <w:numPr>
          <w:ilvl w:val="1"/>
          <w:numId w:val="48"/>
        </w:numPr>
        <w:spacing w:before="240" w:after="60"/>
        <w:jc w:val="left"/>
        <w:outlineLvl w:val="2"/>
        <w:rPr>
          <w:b/>
          <w:bCs/>
          <w:i/>
          <w:vanish/>
          <w:szCs w:val="26"/>
          <w:lang w:val="fr-FR"/>
        </w:rPr>
      </w:pPr>
      <w:bookmarkStart w:id="404" w:name="_Toc215349099"/>
      <w:bookmarkStart w:id="405" w:name="_Toc215349289"/>
      <w:bookmarkStart w:id="406" w:name="_Toc215349482"/>
      <w:bookmarkStart w:id="407" w:name="_Toc215349675"/>
      <w:bookmarkEnd w:id="404"/>
      <w:bookmarkEnd w:id="405"/>
      <w:bookmarkEnd w:id="406"/>
      <w:bookmarkEnd w:id="407"/>
    </w:p>
    <w:p w14:paraId="0850474E" w14:textId="77777777" w:rsidR="008E315C" w:rsidRPr="008E315C" w:rsidRDefault="008E315C" w:rsidP="008E315C">
      <w:pPr>
        <w:pStyle w:val="ListParagraph"/>
        <w:keepNext/>
        <w:numPr>
          <w:ilvl w:val="1"/>
          <w:numId w:val="48"/>
        </w:numPr>
        <w:spacing w:before="240" w:after="60"/>
        <w:jc w:val="left"/>
        <w:outlineLvl w:val="2"/>
        <w:rPr>
          <w:b/>
          <w:bCs/>
          <w:i/>
          <w:vanish/>
          <w:szCs w:val="26"/>
          <w:lang w:val="fr-FR"/>
        </w:rPr>
      </w:pPr>
      <w:bookmarkStart w:id="408" w:name="_Toc215349100"/>
      <w:bookmarkStart w:id="409" w:name="_Toc215349290"/>
      <w:bookmarkStart w:id="410" w:name="_Toc215349483"/>
      <w:bookmarkStart w:id="411" w:name="_Toc215349676"/>
      <w:bookmarkEnd w:id="408"/>
      <w:bookmarkEnd w:id="409"/>
      <w:bookmarkEnd w:id="410"/>
      <w:bookmarkEnd w:id="411"/>
    </w:p>
    <w:p w14:paraId="5796E2F0" w14:textId="77777777" w:rsidR="008E315C" w:rsidRPr="008E315C" w:rsidRDefault="008E315C" w:rsidP="008E315C">
      <w:pPr>
        <w:pStyle w:val="ListParagraph"/>
        <w:keepNext/>
        <w:numPr>
          <w:ilvl w:val="1"/>
          <w:numId w:val="48"/>
        </w:numPr>
        <w:spacing w:before="240" w:after="60"/>
        <w:jc w:val="left"/>
        <w:outlineLvl w:val="2"/>
        <w:rPr>
          <w:b/>
          <w:bCs/>
          <w:i/>
          <w:vanish/>
          <w:szCs w:val="26"/>
          <w:lang w:val="fr-FR"/>
        </w:rPr>
      </w:pPr>
      <w:bookmarkStart w:id="412" w:name="_Toc215349101"/>
      <w:bookmarkStart w:id="413" w:name="_Toc215349291"/>
      <w:bookmarkStart w:id="414" w:name="_Toc215349484"/>
      <w:bookmarkStart w:id="415" w:name="_Toc215349677"/>
      <w:bookmarkEnd w:id="412"/>
      <w:bookmarkEnd w:id="413"/>
      <w:bookmarkEnd w:id="414"/>
      <w:bookmarkEnd w:id="415"/>
    </w:p>
    <w:p w14:paraId="05BC1F37" w14:textId="77777777" w:rsidR="008E315C" w:rsidRPr="008E315C" w:rsidRDefault="008E315C" w:rsidP="008E315C">
      <w:pPr>
        <w:pStyle w:val="ListParagraph"/>
        <w:keepNext/>
        <w:numPr>
          <w:ilvl w:val="1"/>
          <w:numId w:val="48"/>
        </w:numPr>
        <w:spacing w:before="240" w:after="60"/>
        <w:jc w:val="left"/>
        <w:outlineLvl w:val="2"/>
        <w:rPr>
          <w:b/>
          <w:bCs/>
          <w:i/>
          <w:vanish/>
          <w:szCs w:val="26"/>
          <w:lang w:val="fr-FR"/>
        </w:rPr>
      </w:pPr>
      <w:bookmarkStart w:id="416" w:name="_Toc215349102"/>
      <w:bookmarkStart w:id="417" w:name="_Toc215349292"/>
      <w:bookmarkStart w:id="418" w:name="_Toc215349485"/>
      <w:bookmarkStart w:id="419" w:name="_Toc215349678"/>
      <w:bookmarkEnd w:id="416"/>
      <w:bookmarkEnd w:id="417"/>
      <w:bookmarkEnd w:id="418"/>
      <w:bookmarkEnd w:id="419"/>
    </w:p>
    <w:p w14:paraId="1278F9C8" w14:textId="77777777" w:rsidR="008E315C" w:rsidRPr="008E315C" w:rsidRDefault="008E315C" w:rsidP="008E315C">
      <w:pPr>
        <w:pStyle w:val="ListParagraph"/>
        <w:keepNext/>
        <w:numPr>
          <w:ilvl w:val="2"/>
          <w:numId w:val="48"/>
        </w:numPr>
        <w:spacing w:before="240" w:after="60"/>
        <w:jc w:val="left"/>
        <w:outlineLvl w:val="2"/>
        <w:rPr>
          <w:b/>
          <w:bCs/>
          <w:i/>
          <w:vanish/>
          <w:szCs w:val="26"/>
          <w:lang w:val="fr-FR"/>
        </w:rPr>
      </w:pPr>
      <w:bookmarkStart w:id="420" w:name="_Toc215349103"/>
      <w:bookmarkStart w:id="421" w:name="_Toc215349293"/>
      <w:bookmarkStart w:id="422" w:name="_Toc215349486"/>
      <w:bookmarkStart w:id="423" w:name="_Toc215349679"/>
      <w:bookmarkEnd w:id="420"/>
      <w:bookmarkEnd w:id="421"/>
      <w:bookmarkEnd w:id="422"/>
      <w:bookmarkEnd w:id="423"/>
    </w:p>
    <w:p w14:paraId="68D950C7" w14:textId="77777777" w:rsidR="008E315C" w:rsidRPr="008E315C" w:rsidRDefault="008E315C" w:rsidP="008E315C">
      <w:pPr>
        <w:pStyle w:val="ListParagraph"/>
        <w:keepNext/>
        <w:numPr>
          <w:ilvl w:val="2"/>
          <w:numId w:val="48"/>
        </w:numPr>
        <w:spacing w:before="240" w:after="60"/>
        <w:jc w:val="left"/>
        <w:outlineLvl w:val="2"/>
        <w:rPr>
          <w:b/>
          <w:bCs/>
          <w:i/>
          <w:vanish/>
          <w:szCs w:val="26"/>
          <w:lang w:val="fr-FR"/>
        </w:rPr>
      </w:pPr>
      <w:bookmarkStart w:id="424" w:name="_Toc215349104"/>
      <w:bookmarkStart w:id="425" w:name="_Toc215349294"/>
      <w:bookmarkStart w:id="426" w:name="_Toc215349487"/>
      <w:bookmarkStart w:id="427" w:name="_Toc215349680"/>
      <w:bookmarkEnd w:id="424"/>
      <w:bookmarkEnd w:id="425"/>
      <w:bookmarkEnd w:id="426"/>
      <w:bookmarkEnd w:id="427"/>
    </w:p>
    <w:p w14:paraId="44BB5424" w14:textId="77777777" w:rsidR="008E315C" w:rsidRPr="008E315C" w:rsidRDefault="008E315C" w:rsidP="008E315C">
      <w:pPr>
        <w:pStyle w:val="ListParagraph"/>
        <w:keepNext/>
        <w:numPr>
          <w:ilvl w:val="2"/>
          <w:numId w:val="48"/>
        </w:numPr>
        <w:spacing w:before="240" w:after="60"/>
        <w:jc w:val="left"/>
        <w:outlineLvl w:val="2"/>
        <w:rPr>
          <w:b/>
          <w:bCs/>
          <w:i/>
          <w:vanish/>
          <w:szCs w:val="26"/>
          <w:lang w:val="fr-FR"/>
        </w:rPr>
      </w:pPr>
      <w:bookmarkStart w:id="428" w:name="_Toc215349105"/>
      <w:bookmarkStart w:id="429" w:name="_Toc215349295"/>
      <w:bookmarkStart w:id="430" w:name="_Toc215349488"/>
      <w:bookmarkStart w:id="431" w:name="_Toc215349681"/>
      <w:bookmarkEnd w:id="428"/>
      <w:bookmarkEnd w:id="429"/>
      <w:bookmarkEnd w:id="430"/>
      <w:bookmarkEnd w:id="431"/>
    </w:p>
    <w:p w14:paraId="15378D64" w14:textId="77777777" w:rsidR="008E315C" w:rsidRPr="008E315C" w:rsidRDefault="008E315C" w:rsidP="008E315C">
      <w:pPr>
        <w:pStyle w:val="ListParagraph"/>
        <w:keepNext/>
        <w:numPr>
          <w:ilvl w:val="2"/>
          <w:numId w:val="48"/>
        </w:numPr>
        <w:spacing w:before="240" w:after="60"/>
        <w:jc w:val="left"/>
        <w:outlineLvl w:val="2"/>
        <w:rPr>
          <w:b/>
          <w:bCs/>
          <w:i/>
          <w:vanish/>
          <w:szCs w:val="26"/>
          <w:lang w:val="fr-FR"/>
        </w:rPr>
      </w:pPr>
      <w:bookmarkStart w:id="432" w:name="_Toc215349106"/>
      <w:bookmarkStart w:id="433" w:name="_Toc215349296"/>
      <w:bookmarkStart w:id="434" w:name="_Toc215349489"/>
      <w:bookmarkStart w:id="435" w:name="_Toc215349682"/>
      <w:bookmarkEnd w:id="432"/>
      <w:bookmarkEnd w:id="433"/>
      <w:bookmarkEnd w:id="434"/>
      <w:bookmarkEnd w:id="435"/>
    </w:p>
    <w:p w14:paraId="08C25CAE" w14:textId="728696A9" w:rsidR="008E315C" w:rsidRDefault="008E315C" w:rsidP="008E315C">
      <w:pPr>
        <w:pStyle w:val="Heading2"/>
        <w:numPr>
          <w:ilvl w:val="1"/>
          <w:numId w:val="48"/>
        </w:numPr>
        <w:rPr>
          <w:lang w:val="fr-FR"/>
        </w:rPr>
      </w:pPr>
      <w:bookmarkStart w:id="436" w:name="_Toc215349683"/>
      <w:r>
        <w:rPr>
          <w:lang w:val="fr-FR"/>
        </w:rPr>
        <w:t>Module d’intelligence artificielle appliquée</w:t>
      </w:r>
      <w:bookmarkEnd w:id="436"/>
    </w:p>
    <w:p w14:paraId="5132E78D" w14:textId="297A521D" w:rsidR="008E315C" w:rsidRDefault="008E315C" w:rsidP="008E315C">
      <w:pPr>
        <w:rPr>
          <w:lang w:val="fr-FR"/>
        </w:rPr>
      </w:pPr>
      <w:r>
        <w:rPr>
          <w:lang w:val="fr-FR"/>
        </w:rPr>
        <w:t>Le module d’intelligence artificielle constitue le cœur du système de prévention de la cavitation. Il transforme les signaux physiques en diagnostics exploitables grâce à des algorithme d’apprentissage supervisé et non supervisé. Ce module repose sur une architecture hybride combinant des techniques de traitement du signal, de classification, et de prédiction.</w:t>
      </w:r>
    </w:p>
    <w:p w14:paraId="06BA75D5" w14:textId="358783E5" w:rsidR="008E315C" w:rsidRDefault="008E315C" w:rsidP="008E315C">
      <w:pPr>
        <w:pStyle w:val="Heading3"/>
        <w:numPr>
          <w:ilvl w:val="2"/>
          <w:numId w:val="48"/>
        </w:numPr>
        <w:rPr>
          <w:lang w:val="fr-FR"/>
        </w:rPr>
      </w:pPr>
      <w:bookmarkStart w:id="437" w:name="_Toc215349684"/>
      <w:r>
        <w:rPr>
          <w:lang w:val="fr-FR"/>
        </w:rPr>
        <w:t>Prétraitement des données</w:t>
      </w:r>
      <w:bookmarkEnd w:id="437"/>
      <w:r>
        <w:rPr>
          <w:lang w:val="fr-FR"/>
        </w:rPr>
        <w:t xml:space="preserve"> </w:t>
      </w:r>
    </w:p>
    <w:p w14:paraId="4859C4FD" w14:textId="3B57937A" w:rsidR="008E315C" w:rsidRDefault="008E315C" w:rsidP="008E315C">
      <w:pPr>
        <w:rPr>
          <w:lang w:val="fr-FR"/>
        </w:rPr>
      </w:pPr>
      <w:r>
        <w:rPr>
          <w:lang w:val="fr-FR"/>
        </w:rPr>
        <w:t xml:space="preserve">Les données issues des capteurs (pression, débit, </w:t>
      </w:r>
      <w:r w:rsidR="00BA719A">
        <w:rPr>
          <w:lang w:val="fr-FR"/>
        </w:rPr>
        <w:t>vibrations, acoustiques) sont d’abord filtrées et normalisées. Le prétraitement inclus :</w:t>
      </w:r>
    </w:p>
    <w:p w14:paraId="016433D0" w14:textId="1112A85D" w:rsidR="00BA719A" w:rsidRDefault="00BA719A" w:rsidP="00BA719A">
      <w:pPr>
        <w:pStyle w:val="ListParagraph"/>
        <w:numPr>
          <w:ilvl w:val="0"/>
          <w:numId w:val="49"/>
        </w:numPr>
        <w:rPr>
          <w:lang w:val="fr-FR"/>
        </w:rPr>
      </w:pPr>
      <w:r>
        <w:rPr>
          <w:b/>
          <w:bCs/>
          <w:lang w:val="fr-FR"/>
        </w:rPr>
        <w:t xml:space="preserve">Filtrage fréquentiel </w:t>
      </w:r>
      <w:r>
        <w:rPr>
          <w:lang w:val="fr-FR"/>
        </w:rPr>
        <w:t>(passe-bande, FFT) pour isoler les signaux de cavitation</w:t>
      </w:r>
      <w:sdt>
        <w:sdtPr>
          <w:rPr>
            <w:lang w:val="fr-FR"/>
          </w:rPr>
          <w:id w:val="160281410"/>
          <w:citation/>
        </w:sdtPr>
        <w:sdtContent>
          <w:r w:rsidR="009172EE">
            <w:rPr>
              <w:lang w:val="fr-FR"/>
            </w:rPr>
            <w:fldChar w:fldCharType="begin"/>
          </w:r>
          <w:r w:rsidR="009172EE">
            <w:rPr>
              <w:lang w:val="fr-FR"/>
            </w:rPr>
            <w:instrText xml:space="preserve"> CITATION Has241 \l 1036 </w:instrText>
          </w:r>
          <w:r w:rsidR="009172EE">
            <w:rPr>
              <w:lang w:val="fr-FR"/>
            </w:rPr>
            <w:fldChar w:fldCharType="separate"/>
          </w:r>
          <w:r w:rsidR="0033067A">
            <w:rPr>
              <w:noProof/>
              <w:lang w:val="fr-FR"/>
            </w:rPr>
            <w:t xml:space="preserve"> </w:t>
          </w:r>
          <w:r w:rsidR="0033067A" w:rsidRPr="0033067A">
            <w:rPr>
              <w:noProof/>
              <w:lang w:val="fr-FR"/>
            </w:rPr>
            <w:t>[24]</w:t>
          </w:r>
          <w:r w:rsidR="009172EE">
            <w:rPr>
              <w:lang w:val="fr-FR"/>
            </w:rPr>
            <w:fldChar w:fldCharType="end"/>
          </w:r>
        </w:sdtContent>
      </w:sdt>
      <w:r w:rsidRPr="00BA719A">
        <w:rPr>
          <w:lang w:val="fr-FR"/>
        </w:rPr>
        <w:t>.</w:t>
      </w:r>
    </w:p>
    <w:p w14:paraId="5D449BA7" w14:textId="14C46359" w:rsidR="00BA719A" w:rsidRDefault="00BA719A" w:rsidP="00BA719A">
      <w:pPr>
        <w:pStyle w:val="ListParagraph"/>
        <w:numPr>
          <w:ilvl w:val="0"/>
          <w:numId w:val="49"/>
        </w:numPr>
        <w:rPr>
          <w:lang w:val="fr-FR"/>
        </w:rPr>
      </w:pPr>
      <w:r>
        <w:rPr>
          <w:b/>
          <w:bCs/>
          <w:lang w:val="fr-FR"/>
        </w:rPr>
        <w:t xml:space="preserve">Normalisation </w:t>
      </w:r>
      <w:r>
        <w:rPr>
          <w:lang w:val="fr-FR"/>
        </w:rPr>
        <w:t>pour homogénéiser les amplitudes entre capteurs.</w:t>
      </w:r>
    </w:p>
    <w:p w14:paraId="2797875F" w14:textId="03CE0FA1" w:rsidR="00BA719A" w:rsidRDefault="00BA719A" w:rsidP="00BA719A">
      <w:pPr>
        <w:pStyle w:val="ListParagraph"/>
        <w:numPr>
          <w:ilvl w:val="0"/>
          <w:numId w:val="49"/>
        </w:numPr>
        <w:rPr>
          <w:lang w:val="fr-FR"/>
        </w:rPr>
      </w:pPr>
      <w:r>
        <w:rPr>
          <w:b/>
          <w:bCs/>
          <w:lang w:val="fr-FR"/>
        </w:rPr>
        <w:t xml:space="preserve">Extraction de caractéristiques : </w:t>
      </w:r>
      <w:r>
        <w:rPr>
          <w:lang w:val="fr-FR"/>
        </w:rPr>
        <w:t>RMS, kurtosis, entropie spectrale, etc.</w:t>
      </w:r>
    </w:p>
    <w:p w14:paraId="7C33D4DB" w14:textId="795F9021" w:rsidR="00BA719A" w:rsidRDefault="00BA719A" w:rsidP="00BA719A">
      <w:pPr>
        <w:rPr>
          <w:lang w:val="fr-FR"/>
        </w:rPr>
      </w:pPr>
      <w:r>
        <w:rPr>
          <w:lang w:val="fr-FR"/>
        </w:rPr>
        <w:t>Ces caractéristiques sont ensuite vectorisées pour alimenter les modèles d’apprentissage.</w:t>
      </w:r>
    </w:p>
    <w:p w14:paraId="60F784E9" w14:textId="2A22C039" w:rsidR="00BA719A" w:rsidRDefault="00BA719A" w:rsidP="00BA719A">
      <w:pPr>
        <w:pStyle w:val="Heading3"/>
        <w:numPr>
          <w:ilvl w:val="2"/>
          <w:numId w:val="48"/>
        </w:numPr>
        <w:rPr>
          <w:lang w:val="fr-FR"/>
        </w:rPr>
      </w:pPr>
      <w:bookmarkStart w:id="438" w:name="_Toc215349685"/>
      <w:r>
        <w:rPr>
          <w:lang w:val="fr-FR"/>
        </w:rPr>
        <w:t>Entrainement des modèles</w:t>
      </w:r>
      <w:bookmarkEnd w:id="438"/>
    </w:p>
    <w:p w14:paraId="1C0CDD6E" w14:textId="32028AAA" w:rsidR="00BA719A" w:rsidRDefault="00BA719A" w:rsidP="00BA719A">
      <w:pPr>
        <w:rPr>
          <w:lang w:val="fr-FR"/>
        </w:rPr>
      </w:pPr>
      <w:r>
        <w:rPr>
          <w:lang w:val="fr-FR"/>
        </w:rPr>
        <w:t>Le module IA est entrainé sur des jeux de données annotés, issus :</w:t>
      </w:r>
    </w:p>
    <w:p w14:paraId="3FF7DAA3" w14:textId="29A1FF8D" w:rsidR="00BA719A" w:rsidRDefault="00BA719A" w:rsidP="00BA719A">
      <w:pPr>
        <w:pStyle w:val="ListParagraph"/>
        <w:numPr>
          <w:ilvl w:val="0"/>
          <w:numId w:val="50"/>
        </w:numPr>
        <w:rPr>
          <w:lang w:val="fr-FR"/>
        </w:rPr>
      </w:pPr>
      <w:r>
        <w:rPr>
          <w:lang w:val="fr-FR"/>
        </w:rPr>
        <w:t xml:space="preserve">De </w:t>
      </w:r>
      <w:r>
        <w:rPr>
          <w:b/>
          <w:bCs/>
          <w:lang w:val="fr-FR"/>
        </w:rPr>
        <w:t xml:space="preserve">simulations CFD </w:t>
      </w:r>
      <w:r>
        <w:rPr>
          <w:lang w:val="fr-FR"/>
        </w:rPr>
        <w:t>(</w:t>
      </w:r>
      <w:proofErr w:type="spellStart"/>
      <w:r>
        <w:rPr>
          <w:lang w:val="fr-FR"/>
        </w:rPr>
        <w:t>Computational</w:t>
      </w:r>
      <w:proofErr w:type="spellEnd"/>
      <w:r>
        <w:rPr>
          <w:lang w:val="fr-FR"/>
        </w:rPr>
        <w:t xml:space="preserve"> </w:t>
      </w:r>
      <w:proofErr w:type="spellStart"/>
      <w:r>
        <w:rPr>
          <w:lang w:val="fr-FR"/>
        </w:rPr>
        <w:t>Fluid</w:t>
      </w:r>
      <w:proofErr w:type="spellEnd"/>
      <w:r>
        <w:rPr>
          <w:lang w:val="fr-FR"/>
        </w:rPr>
        <w:t xml:space="preserve"> Dynamics) reproduisant des scénarios</w:t>
      </w:r>
      <w:sdt>
        <w:sdtPr>
          <w:rPr>
            <w:lang w:val="fr-FR"/>
          </w:rPr>
          <w:id w:val="-1706253159"/>
          <w:citation/>
        </w:sdtPr>
        <w:sdtContent>
          <w:r w:rsidR="009172EE">
            <w:rPr>
              <w:lang w:val="fr-FR"/>
            </w:rPr>
            <w:fldChar w:fldCharType="begin"/>
          </w:r>
          <w:r w:rsidR="009172EE">
            <w:rPr>
              <w:lang w:val="fr-FR"/>
            </w:rPr>
            <w:instrText xml:space="preserve"> CITATION F7i25 \l 1036 </w:instrText>
          </w:r>
          <w:r w:rsidR="009172EE">
            <w:rPr>
              <w:lang w:val="fr-FR"/>
            </w:rPr>
            <w:fldChar w:fldCharType="separate"/>
          </w:r>
          <w:r w:rsidR="0033067A">
            <w:rPr>
              <w:noProof/>
              <w:lang w:val="fr-FR"/>
            </w:rPr>
            <w:t xml:space="preserve"> </w:t>
          </w:r>
          <w:r w:rsidR="0033067A" w:rsidRPr="0033067A">
            <w:rPr>
              <w:noProof/>
              <w:lang w:val="fr-FR"/>
            </w:rPr>
            <w:t>[25]</w:t>
          </w:r>
          <w:r w:rsidR="009172EE">
            <w:rPr>
              <w:lang w:val="fr-FR"/>
            </w:rPr>
            <w:fldChar w:fldCharType="end"/>
          </w:r>
        </w:sdtContent>
      </w:sdt>
      <w:r w:rsidR="009172EE">
        <w:rPr>
          <w:lang w:val="fr-FR"/>
        </w:rPr>
        <w:t>.</w:t>
      </w:r>
    </w:p>
    <w:p w14:paraId="6EF9DFFD" w14:textId="4B6B711A" w:rsidR="00BA719A" w:rsidRDefault="00BA719A" w:rsidP="00BA719A">
      <w:pPr>
        <w:pStyle w:val="ListParagraph"/>
        <w:numPr>
          <w:ilvl w:val="0"/>
          <w:numId w:val="50"/>
        </w:numPr>
        <w:rPr>
          <w:lang w:val="fr-FR"/>
        </w:rPr>
      </w:pPr>
      <w:r>
        <w:rPr>
          <w:lang w:val="fr-FR"/>
        </w:rPr>
        <w:t xml:space="preserve">De </w:t>
      </w:r>
      <w:r>
        <w:rPr>
          <w:b/>
          <w:bCs/>
          <w:lang w:val="fr-FR"/>
        </w:rPr>
        <w:t>tests expérimentaux en laboratoire</w:t>
      </w:r>
      <w:r>
        <w:rPr>
          <w:lang w:val="fr-FR"/>
        </w:rPr>
        <w:t xml:space="preserve"> avec induction </w:t>
      </w:r>
      <w:del w:id="439" w:author="Mwamba Kasongo, Dahouda (Katanga - CD)" w:date="2025-12-02T11:29:00Z" w16du:dateUtc="2025-12-02T09:29:00Z">
        <w:r w:rsidDel="000B1043">
          <w:rPr>
            <w:lang w:val="fr-FR"/>
          </w:rPr>
          <w:delText>controlée</w:delText>
        </w:r>
      </w:del>
      <w:ins w:id="440" w:author="Mwamba Kasongo, Dahouda (Katanga - CD)" w:date="2025-12-02T11:29:00Z" w16du:dateUtc="2025-12-02T09:29:00Z">
        <w:r w:rsidR="000B1043">
          <w:rPr>
            <w:lang w:val="fr-FR"/>
          </w:rPr>
          <w:t>contrôlée</w:t>
        </w:r>
      </w:ins>
      <w:r>
        <w:rPr>
          <w:lang w:val="fr-FR"/>
        </w:rPr>
        <w:t xml:space="preserve"> de cavitation</w:t>
      </w:r>
    </w:p>
    <w:p w14:paraId="1E5848C2" w14:textId="38615C8F" w:rsidR="00BA719A" w:rsidRDefault="00BA719A" w:rsidP="00BA719A">
      <w:pPr>
        <w:pStyle w:val="ListParagraph"/>
        <w:numPr>
          <w:ilvl w:val="0"/>
          <w:numId w:val="50"/>
        </w:numPr>
        <w:rPr>
          <w:lang w:val="fr-FR"/>
        </w:rPr>
      </w:pPr>
      <w:r>
        <w:rPr>
          <w:lang w:val="fr-FR"/>
        </w:rPr>
        <w:t xml:space="preserve">De </w:t>
      </w:r>
      <w:r>
        <w:rPr>
          <w:b/>
          <w:bCs/>
          <w:lang w:val="fr-FR"/>
        </w:rPr>
        <w:t xml:space="preserve">retours terrains </w:t>
      </w:r>
      <w:r>
        <w:rPr>
          <w:lang w:val="fr-FR"/>
        </w:rPr>
        <w:t>issus de pompes industrielles en fonctionnement réel à KCC/</w:t>
      </w:r>
      <w:proofErr w:type="spellStart"/>
      <w:r>
        <w:rPr>
          <w:lang w:val="fr-FR"/>
        </w:rPr>
        <w:t>Luilu</w:t>
      </w:r>
      <w:proofErr w:type="spellEnd"/>
      <w:r>
        <w:rPr>
          <w:lang w:val="fr-FR"/>
        </w:rPr>
        <w:t>.</w:t>
      </w:r>
    </w:p>
    <w:p w14:paraId="55A02866" w14:textId="14EAF63D" w:rsidR="00BA719A" w:rsidRDefault="00BA719A" w:rsidP="00BA719A">
      <w:pPr>
        <w:rPr>
          <w:lang w:val="fr-FR"/>
        </w:rPr>
      </w:pPr>
      <w:r>
        <w:rPr>
          <w:lang w:val="fr-FR"/>
        </w:rPr>
        <w:t>Les algorithmes utilisés incluent :</w:t>
      </w:r>
    </w:p>
    <w:p w14:paraId="21227CD7" w14:textId="370100A0" w:rsidR="00BA719A" w:rsidRDefault="00BA719A" w:rsidP="00BA719A">
      <w:pPr>
        <w:pStyle w:val="ListParagraph"/>
        <w:numPr>
          <w:ilvl w:val="0"/>
          <w:numId w:val="51"/>
        </w:numPr>
        <w:rPr>
          <w:lang w:val="fr-FR"/>
        </w:rPr>
      </w:pPr>
      <w:r>
        <w:rPr>
          <w:b/>
          <w:bCs/>
          <w:lang w:val="fr-FR"/>
        </w:rPr>
        <w:t xml:space="preserve">Support </w:t>
      </w:r>
      <w:proofErr w:type="spellStart"/>
      <w:r>
        <w:rPr>
          <w:b/>
          <w:bCs/>
          <w:lang w:val="fr-FR"/>
        </w:rPr>
        <w:t>Vector</w:t>
      </w:r>
      <w:proofErr w:type="spellEnd"/>
      <w:r>
        <w:rPr>
          <w:b/>
          <w:bCs/>
          <w:lang w:val="fr-FR"/>
        </w:rPr>
        <w:t xml:space="preserve"> Machine (SVM) </w:t>
      </w:r>
      <w:r>
        <w:rPr>
          <w:lang w:val="fr-FR"/>
        </w:rPr>
        <w:t xml:space="preserve">pour la classification binaire (cavitation vs </w:t>
      </w:r>
      <w:proofErr w:type="gramStart"/>
      <w:r>
        <w:rPr>
          <w:lang w:val="fr-FR"/>
        </w:rPr>
        <w:t>non cavitation</w:t>
      </w:r>
      <w:proofErr w:type="gramEnd"/>
      <w:r>
        <w:rPr>
          <w:lang w:val="fr-FR"/>
        </w:rPr>
        <w:t>).</w:t>
      </w:r>
    </w:p>
    <w:p w14:paraId="59409856" w14:textId="71F67253" w:rsidR="00BA719A" w:rsidRDefault="00BA719A" w:rsidP="00BA719A">
      <w:pPr>
        <w:pStyle w:val="ListParagraph"/>
        <w:numPr>
          <w:ilvl w:val="0"/>
          <w:numId w:val="51"/>
        </w:numPr>
        <w:rPr>
          <w:lang w:val="fr-FR"/>
        </w:rPr>
      </w:pPr>
      <w:proofErr w:type="spellStart"/>
      <w:r>
        <w:rPr>
          <w:b/>
          <w:bCs/>
          <w:lang w:val="fr-FR"/>
        </w:rPr>
        <w:t>Random</w:t>
      </w:r>
      <w:proofErr w:type="spellEnd"/>
      <w:r>
        <w:rPr>
          <w:b/>
          <w:bCs/>
          <w:lang w:val="fr-FR"/>
        </w:rPr>
        <w:t xml:space="preserve"> Forest </w:t>
      </w:r>
      <w:r>
        <w:rPr>
          <w:lang w:val="fr-FR"/>
        </w:rPr>
        <w:t>pour la robustesse face aux données bruitées.</w:t>
      </w:r>
    </w:p>
    <w:p w14:paraId="3C320D29" w14:textId="5A699EA2" w:rsidR="007649B3" w:rsidRDefault="007649B3" w:rsidP="00BA719A">
      <w:pPr>
        <w:pStyle w:val="ListParagraph"/>
        <w:numPr>
          <w:ilvl w:val="0"/>
          <w:numId w:val="51"/>
        </w:numPr>
        <w:rPr>
          <w:lang w:val="fr-FR"/>
        </w:rPr>
      </w:pPr>
      <w:proofErr w:type="spellStart"/>
      <w:r>
        <w:rPr>
          <w:b/>
          <w:bCs/>
          <w:lang w:val="fr-FR"/>
        </w:rPr>
        <w:t>Reseaux</w:t>
      </w:r>
      <w:proofErr w:type="spellEnd"/>
      <w:r>
        <w:rPr>
          <w:b/>
          <w:bCs/>
          <w:lang w:val="fr-FR"/>
        </w:rPr>
        <w:t xml:space="preserve"> de neurones convolutifs (CNN)</w:t>
      </w:r>
      <w:r>
        <w:rPr>
          <w:lang w:val="fr-FR"/>
        </w:rPr>
        <w:t xml:space="preserve"> pour</w:t>
      </w:r>
      <w:ins w:id="441" w:author="Mwamba Kasongo, Dahouda (Katanga - CD)" w:date="2025-12-02T11:30:00Z" w16du:dateUtc="2025-12-02T09:30:00Z">
        <w:r w:rsidR="000B1043">
          <w:rPr>
            <w:lang w:val="fr-FR"/>
          </w:rPr>
          <w:t xml:space="preserve"> la </w:t>
        </w:r>
        <w:commentRangeStart w:id="442"/>
        <w:r w:rsidR="000B1043">
          <w:rPr>
            <w:lang w:val="fr-FR"/>
          </w:rPr>
          <w:t>classification</w:t>
        </w:r>
      </w:ins>
      <w:commentRangeEnd w:id="442"/>
      <w:ins w:id="443" w:author="Mwamba Kasongo, Dahouda (Katanga - CD)" w:date="2025-12-02T11:31:00Z" w16du:dateUtc="2025-12-02T09:31:00Z">
        <w:r w:rsidR="000B1043">
          <w:rPr>
            <w:rStyle w:val="CommentReference"/>
          </w:rPr>
          <w:commentReference w:id="442"/>
        </w:r>
      </w:ins>
      <w:r>
        <w:rPr>
          <w:lang w:val="fr-FR"/>
        </w:rPr>
        <w:t xml:space="preserve"> </w:t>
      </w:r>
      <w:del w:id="444" w:author="Mwamba Kasongo, Dahouda (Katanga - CD)" w:date="2025-12-02T11:30:00Z" w16du:dateUtc="2025-12-02T09:30:00Z">
        <w:r w:rsidDel="000B1043">
          <w:rPr>
            <w:lang w:val="fr-FR"/>
          </w:rPr>
          <w:delText>l’analyse spectrale</w:delText>
        </w:r>
      </w:del>
      <w:r>
        <w:rPr>
          <w:lang w:val="fr-FR"/>
        </w:rPr>
        <w:t xml:space="preserve"> des signaux vibratoires et acoustiques</w:t>
      </w:r>
      <w:sdt>
        <w:sdtPr>
          <w:rPr>
            <w:lang w:val="fr-FR"/>
          </w:rPr>
          <w:id w:val="2024272356"/>
          <w:citation/>
        </w:sdtPr>
        <w:sdtContent>
          <w:r w:rsidR="009172EE">
            <w:rPr>
              <w:lang w:val="fr-FR"/>
            </w:rPr>
            <w:fldChar w:fldCharType="begin"/>
          </w:r>
          <w:r w:rsidR="009172EE">
            <w:rPr>
              <w:lang w:val="fr-FR"/>
            </w:rPr>
            <w:instrText xml:space="preserve"> CITATION Has241 \l 1036 </w:instrText>
          </w:r>
          <w:r w:rsidR="009172EE">
            <w:rPr>
              <w:lang w:val="fr-FR"/>
            </w:rPr>
            <w:fldChar w:fldCharType="separate"/>
          </w:r>
          <w:r w:rsidR="0033067A">
            <w:rPr>
              <w:noProof/>
              <w:lang w:val="fr-FR"/>
            </w:rPr>
            <w:t xml:space="preserve"> </w:t>
          </w:r>
          <w:r w:rsidR="0033067A" w:rsidRPr="0033067A">
            <w:rPr>
              <w:noProof/>
              <w:lang w:val="fr-FR"/>
            </w:rPr>
            <w:t>[24]</w:t>
          </w:r>
          <w:r w:rsidR="009172EE">
            <w:rPr>
              <w:lang w:val="fr-FR"/>
            </w:rPr>
            <w:fldChar w:fldCharType="end"/>
          </w:r>
        </w:sdtContent>
      </w:sdt>
      <w:r>
        <w:rPr>
          <w:lang w:val="fr-FR"/>
        </w:rPr>
        <w:t>.</w:t>
      </w:r>
    </w:p>
    <w:p w14:paraId="56DA58CD" w14:textId="77777777" w:rsidR="00F9229A" w:rsidRDefault="00F9229A" w:rsidP="00BA719A">
      <w:pPr>
        <w:pStyle w:val="ListParagraph"/>
        <w:numPr>
          <w:ilvl w:val="0"/>
          <w:numId w:val="51"/>
        </w:numPr>
        <w:rPr>
          <w:lang w:val="fr-FR"/>
        </w:rPr>
      </w:pPr>
    </w:p>
    <w:p w14:paraId="68BD7262" w14:textId="7576C118" w:rsidR="007649B3" w:rsidRDefault="007649B3" w:rsidP="007649B3">
      <w:pPr>
        <w:pStyle w:val="Heading3"/>
        <w:numPr>
          <w:ilvl w:val="2"/>
          <w:numId w:val="48"/>
        </w:numPr>
        <w:rPr>
          <w:lang w:val="fr-FR"/>
        </w:rPr>
      </w:pPr>
      <w:bookmarkStart w:id="445" w:name="_Toc215349686"/>
      <w:r>
        <w:rPr>
          <w:lang w:val="fr-FR"/>
        </w:rPr>
        <w:lastRenderedPageBreak/>
        <w:t>Prédiction et détection</w:t>
      </w:r>
      <w:bookmarkEnd w:id="445"/>
    </w:p>
    <w:p w14:paraId="4A150C6A" w14:textId="2BAE92A4" w:rsidR="007649B3" w:rsidRDefault="007649B3" w:rsidP="007649B3">
      <w:pPr>
        <w:rPr>
          <w:lang w:val="fr-FR"/>
        </w:rPr>
      </w:pPr>
      <w:r>
        <w:rPr>
          <w:lang w:val="fr-FR"/>
        </w:rPr>
        <w:t>Une fois entrainé, le modèle est capable de :</w:t>
      </w:r>
    </w:p>
    <w:p w14:paraId="1CF58CA3" w14:textId="028D1A58" w:rsidR="007649B3" w:rsidRDefault="007649B3" w:rsidP="007649B3">
      <w:pPr>
        <w:pStyle w:val="ListParagraph"/>
        <w:numPr>
          <w:ilvl w:val="0"/>
          <w:numId w:val="52"/>
        </w:numPr>
        <w:rPr>
          <w:lang w:val="fr-FR"/>
        </w:rPr>
      </w:pPr>
      <w:r>
        <w:rPr>
          <w:b/>
          <w:bCs/>
          <w:lang w:val="fr-FR"/>
        </w:rPr>
        <w:t xml:space="preserve">Détecter en temps réel </w:t>
      </w:r>
      <w:r>
        <w:rPr>
          <w:lang w:val="fr-FR"/>
        </w:rPr>
        <w:t>les motifs caractéristiques de cavitation.</w:t>
      </w:r>
    </w:p>
    <w:p w14:paraId="3939BD1B" w14:textId="6C38FD29" w:rsidR="007649B3" w:rsidRDefault="007649B3" w:rsidP="007649B3">
      <w:pPr>
        <w:pStyle w:val="ListParagraph"/>
        <w:numPr>
          <w:ilvl w:val="0"/>
          <w:numId w:val="52"/>
        </w:numPr>
        <w:rPr>
          <w:lang w:val="fr-FR"/>
        </w:rPr>
      </w:pPr>
      <w:r>
        <w:rPr>
          <w:b/>
          <w:bCs/>
          <w:lang w:val="fr-FR"/>
        </w:rPr>
        <w:t xml:space="preserve">Classer le type de cavitation </w:t>
      </w:r>
      <w:r>
        <w:rPr>
          <w:lang w:val="fr-FR"/>
        </w:rPr>
        <w:t>(aspiration, vortex, recirculation).</w:t>
      </w:r>
    </w:p>
    <w:p w14:paraId="133F128B" w14:textId="503EBEE0" w:rsidR="007649B3" w:rsidRDefault="007649B3" w:rsidP="007649B3">
      <w:pPr>
        <w:pStyle w:val="ListParagraph"/>
        <w:numPr>
          <w:ilvl w:val="0"/>
          <w:numId w:val="52"/>
        </w:numPr>
        <w:rPr>
          <w:lang w:val="fr-FR"/>
        </w:rPr>
      </w:pPr>
      <w:r>
        <w:rPr>
          <w:b/>
          <w:bCs/>
          <w:lang w:val="fr-FR"/>
        </w:rPr>
        <w:t xml:space="preserve">Estimer le niveau de sévérité </w:t>
      </w:r>
      <w:r>
        <w:rPr>
          <w:lang w:val="fr-FR"/>
        </w:rPr>
        <w:t>et le risque d’endommagement.</w:t>
      </w:r>
    </w:p>
    <w:p w14:paraId="7D0E79E5" w14:textId="53557676" w:rsidR="007649B3" w:rsidRDefault="007649B3" w:rsidP="007649B3">
      <w:pPr>
        <w:rPr>
          <w:lang w:val="fr-FR"/>
        </w:rPr>
      </w:pPr>
      <w:r>
        <w:rPr>
          <w:lang w:val="fr-FR"/>
        </w:rPr>
        <w:t>La précision des modèles atteint jusqu’à 94 % sur des jeux de données validés, avec un taux de faux positifs inférieur à 6%</w:t>
      </w:r>
      <w:sdt>
        <w:sdtPr>
          <w:rPr>
            <w:lang w:val="fr-FR"/>
          </w:rPr>
          <w:id w:val="-386186904"/>
          <w:citation/>
        </w:sdtPr>
        <w:sdtContent>
          <w:r w:rsidR="009172EE">
            <w:rPr>
              <w:lang w:val="fr-FR"/>
            </w:rPr>
            <w:fldChar w:fldCharType="begin"/>
          </w:r>
          <w:r w:rsidR="009172EE">
            <w:rPr>
              <w:lang w:val="fr-FR"/>
            </w:rPr>
            <w:instrText xml:space="preserve"> CITATION F7i25 \l 1036 </w:instrText>
          </w:r>
          <w:r w:rsidR="009172EE">
            <w:rPr>
              <w:lang w:val="fr-FR"/>
            </w:rPr>
            <w:fldChar w:fldCharType="separate"/>
          </w:r>
          <w:r w:rsidR="0033067A">
            <w:rPr>
              <w:noProof/>
              <w:lang w:val="fr-FR"/>
            </w:rPr>
            <w:t xml:space="preserve"> </w:t>
          </w:r>
          <w:r w:rsidR="0033067A" w:rsidRPr="0033067A">
            <w:rPr>
              <w:noProof/>
              <w:lang w:val="fr-FR"/>
            </w:rPr>
            <w:t>[25]</w:t>
          </w:r>
          <w:r w:rsidR="009172EE">
            <w:rPr>
              <w:lang w:val="fr-FR"/>
            </w:rPr>
            <w:fldChar w:fldCharType="end"/>
          </w:r>
        </w:sdtContent>
      </w:sdt>
      <w:r>
        <w:rPr>
          <w:lang w:val="fr-FR"/>
        </w:rPr>
        <w:t>.</w:t>
      </w:r>
    </w:p>
    <w:p w14:paraId="7633FF4C" w14:textId="53E7926B" w:rsidR="007649B3" w:rsidRDefault="007649B3" w:rsidP="007649B3">
      <w:pPr>
        <w:pStyle w:val="Heading3"/>
        <w:numPr>
          <w:ilvl w:val="2"/>
          <w:numId w:val="48"/>
        </w:numPr>
        <w:rPr>
          <w:lang w:val="fr-FR"/>
        </w:rPr>
      </w:pPr>
      <w:bookmarkStart w:id="446" w:name="_Toc215349687"/>
      <w:r>
        <w:rPr>
          <w:lang w:val="fr-FR"/>
        </w:rPr>
        <w:t>Génération d’alertes et recommandations</w:t>
      </w:r>
      <w:bookmarkEnd w:id="446"/>
      <w:r>
        <w:rPr>
          <w:lang w:val="fr-FR"/>
        </w:rPr>
        <w:t xml:space="preserve"> </w:t>
      </w:r>
    </w:p>
    <w:p w14:paraId="126839FE" w14:textId="2A69A227" w:rsidR="007649B3" w:rsidRDefault="007649B3" w:rsidP="007649B3">
      <w:pPr>
        <w:rPr>
          <w:lang w:val="fr-FR"/>
        </w:rPr>
      </w:pPr>
      <w:r>
        <w:rPr>
          <w:lang w:val="fr-FR"/>
        </w:rPr>
        <w:t>Lorsque les module détecte un risque de cavitation, il déclenche :</w:t>
      </w:r>
    </w:p>
    <w:p w14:paraId="0011B13C" w14:textId="46C78D7F" w:rsidR="007649B3" w:rsidRDefault="007649B3" w:rsidP="007649B3">
      <w:pPr>
        <w:pStyle w:val="ListParagraph"/>
        <w:numPr>
          <w:ilvl w:val="0"/>
          <w:numId w:val="53"/>
        </w:numPr>
        <w:rPr>
          <w:lang w:val="fr-FR"/>
        </w:rPr>
      </w:pPr>
      <w:r>
        <w:rPr>
          <w:lang w:val="fr-FR"/>
        </w:rPr>
        <w:t xml:space="preserve">Une </w:t>
      </w:r>
      <w:r>
        <w:rPr>
          <w:b/>
          <w:bCs/>
          <w:lang w:val="fr-FR"/>
        </w:rPr>
        <w:t xml:space="preserve">alerte visuelle et sonore </w:t>
      </w:r>
      <w:r>
        <w:rPr>
          <w:lang w:val="fr-FR"/>
        </w:rPr>
        <w:t>sur l’interface utilisateur.</w:t>
      </w:r>
    </w:p>
    <w:p w14:paraId="1FD9090E" w14:textId="29A4E703" w:rsidR="007649B3" w:rsidRDefault="007649B3" w:rsidP="007649B3">
      <w:pPr>
        <w:pStyle w:val="ListParagraph"/>
        <w:numPr>
          <w:ilvl w:val="0"/>
          <w:numId w:val="53"/>
        </w:numPr>
        <w:rPr>
          <w:lang w:val="fr-FR"/>
        </w:rPr>
      </w:pPr>
      <w:r>
        <w:rPr>
          <w:lang w:val="fr-FR"/>
        </w:rPr>
        <w:t xml:space="preserve">Une </w:t>
      </w:r>
      <w:r>
        <w:rPr>
          <w:b/>
          <w:bCs/>
          <w:lang w:val="fr-FR"/>
        </w:rPr>
        <w:t xml:space="preserve">recommandation d’ajustement </w:t>
      </w:r>
      <w:r>
        <w:rPr>
          <w:lang w:val="fr-FR"/>
        </w:rPr>
        <w:t>(réduction du débit, modification de vitesse de rotation).</w:t>
      </w:r>
    </w:p>
    <w:commentRangeStart w:id="447"/>
    <w:p w14:paraId="65B90282" w14:textId="1304D54F" w:rsidR="007649B3" w:rsidRDefault="00D26A20" w:rsidP="007649B3">
      <w:pPr>
        <w:pStyle w:val="ListParagraph"/>
        <w:numPr>
          <w:ilvl w:val="0"/>
          <w:numId w:val="53"/>
        </w:numPr>
        <w:rPr>
          <w:lang w:val="fr-FR"/>
        </w:rPr>
      </w:pPr>
      <w:r>
        <w:rPr>
          <w:noProof/>
          <w:lang w:val="fr-FR"/>
        </w:rPr>
        <mc:AlternateContent>
          <mc:Choice Requires="wpg">
            <w:drawing>
              <wp:anchor distT="0" distB="0" distL="114300" distR="114300" simplePos="0" relativeHeight="251661312" behindDoc="0" locked="0" layoutInCell="1" allowOverlap="1" wp14:anchorId="3B77F85D" wp14:editId="41561ED5">
                <wp:simplePos x="0" y="0"/>
                <wp:positionH relativeFrom="column">
                  <wp:posOffset>418800</wp:posOffset>
                </wp:positionH>
                <wp:positionV relativeFrom="paragraph">
                  <wp:posOffset>477410</wp:posOffset>
                </wp:positionV>
                <wp:extent cx="4536459" cy="2837815"/>
                <wp:effectExtent l="0" t="0" r="0" b="635"/>
                <wp:wrapTopAndBottom/>
                <wp:docPr id="903322661" name="Groupe 3"/>
                <wp:cNvGraphicFramePr/>
                <a:graphic xmlns:a="http://schemas.openxmlformats.org/drawingml/2006/main">
                  <a:graphicData uri="http://schemas.microsoft.com/office/word/2010/wordprocessingGroup">
                    <wpg:wgp>
                      <wpg:cNvGrpSpPr/>
                      <wpg:grpSpPr>
                        <a:xfrm>
                          <a:off x="0" y="0"/>
                          <a:ext cx="4536459" cy="2837815"/>
                          <a:chOff x="0" y="0"/>
                          <a:chExt cx="4536459" cy="2837815"/>
                        </a:xfrm>
                      </wpg:grpSpPr>
                      <pic:pic xmlns:pic="http://schemas.openxmlformats.org/drawingml/2006/picture">
                        <pic:nvPicPr>
                          <pic:cNvPr id="53419796" name="Image 1"/>
                          <pic:cNvPicPr>
                            <a:picLocks noChangeAspect="1"/>
                          </pic:cNvPicPr>
                        </pic:nvPicPr>
                        <pic:blipFill rotWithShape="1">
                          <a:blip r:embed="rId45" cstate="print">
                            <a:extLst>
                              <a:ext uri="{28A0092B-C50C-407E-A947-70E740481C1C}">
                                <a14:useLocalDpi xmlns:a14="http://schemas.microsoft.com/office/drawing/2010/main" val="0"/>
                              </a:ext>
                            </a:extLst>
                          </a:blip>
                          <a:srcRect t="15339" r="1252"/>
                          <a:stretch/>
                        </pic:blipFill>
                        <pic:spPr bwMode="auto">
                          <a:xfrm>
                            <a:off x="0" y="0"/>
                            <a:ext cx="2206625" cy="2837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87246441" name="Image 2"/>
                          <pic:cNvPicPr>
                            <a:picLocks noChangeAspect="1"/>
                          </pic:cNvPicPr>
                        </pic:nvPicPr>
                        <pic:blipFill rotWithShape="1">
                          <a:blip r:embed="rId46">
                            <a:extLst>
                              <a:ext uri="{28A0092B-C50C-407E-A947-70E740481C1C}">
                                <a14:useLocalDpi xmlns:a14="http://schemas.microsoft.com/office/drawing/2010/main" val="0"/>
                              </a:ext>
                            </a:extLst>
                          </a:blip>
                          <a:srcRect t="15121"/>
                          <a:stretch/>
                        </pic:blipFill>
                        <pic:spPr bwMode="auto">
                          <a:xfrm>
                            <a:off x="2344439" y="27500"/>
                            <a:ext cx="2192020" cy="27908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C940FD7" id="Groupe 3" o:spid="_x0000_s1026" style="position:absolute;margin-left:33pt;margin-top:37.6pt;width:357.2pt;height:223.45pt;z-index:251661312" coordsize="45364,2837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">
                <v:shape id="Image 1" o:spid="_x0000_s1027" type="#_x0000_t75" style="position:absolute;width:22066;height:28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">
                  <v:imagedata r:id="rId47" o:title="" croptop="10053f" cropright="821f"/>
                </v:shape>
                <v:shape id="Image 2" o:spid="_x0000_s1028" type="#_x0000_t75" style="position:absolute;left:23444;top:275;width:21920;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">
                  <v:imagedata r:id="rId48" o:title="" croptop="9910f"/>
                </v:shape>
                <w10:wrap type="topAndBottom"/>
              </v:group>
            </w:pict>
          </mc:Fallback>
        </mc:AlternateContent>
      </w:r>
      <w:commentRangeEnd w:id="447"/>
      <w:r w:rsidR="000B1043">
        <w:rPr>
          <w:rStyle w:val="CommentReference"/>
        </w:rPr>
        <w:commentReference w:id="447"/>
      </w:r>
      <w:r w:rsidR="007649B3">
        <w:rPr>
          <w:lang w:val="fr-FR"/>
        </w:rPr>
        <w:t xml:space="preserve">Une </w:t>
      </w:r>
      <w:r w:rsidR="007649B3">
        <w:rPr>
          <w:b/>
          <w:bCs/>
          <w:lang w:val="fr-FR"/>
        </w:rPr>
        <w:t xml:space="preserve">action automatique </w:t>
      </w:r>
      <w:r w:rsidR="007649B3">
        <w:rPr>
          <w:lang w:val="fr-FR"/>
        </w:rPr>
        <w:t xml:space="preserve">si le système est couplé </w:t>
      </w:r>
      <w:r w:rsidR="009172EE">
        <w:rPr>
          <w:lang w:val="fr-FR"/>
        </w:rPr>
        <w:t>à</w:t>
      </w:r>
      <w:r w:rsidR="007649B3">
        <w:rPr>
          <w:lang w:val="fr-FR"/>
        </w:rPr>
        <w:t xml:space="preserve"> un </w:t>
      </w:r>
      <w:r w:rsidR="009172EE">
        <w:rPr>
          <w:lang w:val="fr-FR"/>
        </w:rPr>
        <w:t>contrôleur</w:t>
      </w:r>
      <w:r w:rsidR="007649B3">
        <w:rPr>
          <w:lang w:val="fr-FR"/>
        </w:rPr>
        <w:t xml:space="preserve"> (PLC ou API)</w:t>
      </w:r>
      <w:r w:rsidR="009172EE">
        <w:rPr>
          <w:lang w:val="fr-FR"/>
        </w:rPr>
        <w:t>.</w:t>
      </w:r>
    </w:p>
    <w:p w14:paraId="0D0DBB46" w14:textId="7AE30A0D" w:rsidR="000535D5" w:rsidRPr="000535D5" w:rsidRDefault="000535D5" w:rsidP="000535D5">
      <w:pPr>
        <w:keepNext/>
        <w:rPr>
          <w:lang w:val="fr-FR"/>
        </w:rPr>
      </w:pPr>
    </w:p>
    <w:p w14:paraId="1726CBD8" w14:textId="73AE66DB" w:rsidR="000535D5" w:rsidRPr="000535D5" w:rsidRDefault="000535D5" w:rsidP="000535D5">
      <w:pPr>
        <w:pStyle w:val="Caption"/>
        <w:rPr>
          <w:lang w:val="fr-FR"/>
        </w:rPr>
      </w:pPr>
      <w:bookmarkStart w:id="448" w:name="_Toc215348923"/>
      <w:r w:rsidRPr="000535D5">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III</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9</w:t>
      </w:r>
      <w:r w:rsidR="00EC0060">
        <w:rPr>
          <w:lang w:val="fr-FR"/>
        </w:rPr>
        <w:fldChar w:fldCharType="end"/>
      </w:r>
      <w:r w:rsidRPr="000535D5">
        <w:rPr>
          <w:lang w:val="fr-FR"/>
        </w:rPr>
        <w:t>: Schéma fonctionnel du module d'intelligence artificielle appliqué à la détection de la cavitation</w:t>
      </w:r>
      <w:bookmarkEnd w:id="448"/>
    </w:p>
    <w:p w14:paraId="1B2F72AE" w14:textId="77777777" w:rsidR="00D26A20" w:rsidRDefault="00D26A20" w:rsidP="009172EE">
      <w:pPr>
        <w:rPr>
          <w:lang w:val="fr-FR"/>
        </w:rPr>
      </w:pPr>
    </w:p>
    <w:p w14:paraId="608248D4" w14:textId="5F2B4CD5" w:rsidR="009172EE" w:rsidRDefault="009172EE" w:rsidP="00D26A20">
      <w:pPr>
        <w:rPr>
          <w:lang w:val="fr-FR"/>
        </w:rPr>
      </w:pPr>
      <w:r>
        <w:rPr>
          <w:lang w:val="fr-FR"/>
        </w:rPr>
        <w:lastRenderedPageBreak/>
        <w:t>Ces alertes sont historisées et peuvent être exploitées vers un logiciel de GMAO pour analyse post-incident.</w:t>
      </w:r>
    </w:p>
    <w:p w14:paraId="7F6DBDA4" w14:textId="77777777" w:rsidR="00B32C06" w:rsidRDefault="00B32C06" w:rsidP="00D26A20">
      <w:pPr>
        <w:rPr>
          <w:lang w:val="fr-FR"/>
        </w:rPr>
      </w:pPr>
    </w:p>
    <w:p w14:paraId="1D95562A" w14:textId="77777777" w:rsidR="00B32C06" w:rsidRDefault="00B32C06" w:rsidP="00D26A20">
      <w:pPr>
        <w:rPr>
          <w:lang w:val="fr-FR"/>
        </w:rPr>
      </w:pPr>
    </w:p>
    <w:p w14:paraId="6B5BBD9C" w14:textId="77777777" w:rsidR="00B32C06" w:rsidRDefault="00B32C06" w:rsidP="00D26A20">
      <w:pPr>
        <w:rPr>
          <w:lang w:val="fr-FR"/>
        </w:rPr>
      </w:pPr>
    </w:p>
    <w:p w14:paraId="7CFD3C5F" w14:textId="1A01FB87" w:rsidR="00B32C06" w:rsidRDefault="00F9229A" w:rsidP="00F9229A">
      <w:pPr>
        <w:spacing w:after="0" w:line="240" w:lineRule="auto"/>
        <w:ind w:firstLine="0"/>
        <w:jc w:val="left"/>
        <w:rPr>
          <w:lang w:val="fr-FR"/>
        </w:rPr>
      </w:pPr>
      <w:r>
        <w:rPr>
          <w:lang w:val="fr-FR"/>
        </w:rPr>
        <w:br w:type="page"/>
      </w:r>
    </w:p>
    <w:p w14:paraId="2BC9F211" w14:textId="77777777" w:rsidR="00B32C06" w:rsidRPr="00B32C06" w:rsidRDefault="00B32C06" w:rsidP="00B32C06">
      <w:pPr>
        <w:pStyle w:val="ListParagraph"/>
        <w:keepNext/>
        <w:numPr>
          <w:ilvl w:val="0"/>
          <w:numId w:val="54"/>
        </w:numPr>
        <w:spacing w:before="240" w:after="60"/>
        <w:jc w:val="left"/>
        <w:outlineLvl w:val="1"/>
        <w:rPr>
          <w:b/>
          <w:bCs/>
          <w:iCs/>
          <w:vanish/>
          <w:szCs w:val="28"/>
          <w:lang w:val="fr-FR"/>
        </w:rPr>
      </w:pPr>
      <w:bookmarkStart w:id="449" w:name="_Toc215349112"/>
      <w:bookmarkStart w:id="450" w:name="_Toc215349302"/>
      <w:bookmarkStart w:id="451" w:name="_Toc215349495"/>
      <w:bookmarkStart w:id="452" w:name="_Toc215349688"/>
      <w:bookmarkEnd w:id="449"/>
      <w:bookmarkEnd w:id="450"/>
      <w:bookmarkEnd w:id="451"/>
      <w:bookmarkEnd w:id="452"/>
    </w:p>
    <w:p w14:paraId="3E368FD1" w14:textId="77777777" w:rsidR="00B32C06" w:rsidRPr="00B32C06" w:rsidRDefault="00B32C06" w:rsidP="00B32C06">
      <w:pPr>
        <w:pStyle w:val="ListParagraph"/>
        <w:keepNext/>
        <w:numPr>
          <w:ilvl w:val="0"/>
          <w:numId w:val="54"/>
        </w:numPr>
        <w:spacing w:before="240" w:after="60"/>
        <w:jc w:val="left"/>
        <w:outlineLvl w:val="1"/>
        <w:rPr>
          <w:b/>
          <w:bCs/>
          <w:iCs/>
          <w:vanish/>
          <w:szCs w:val="28"/>
          <w:lang w:val="fr-FR"/>
        </w:rPr>
      </w:pPr>
      <w:bookmarkStart w:id="453" w:name="_Toc215349113"/>
      <w:bookmarkStart w:id="454" w:name="_Toc215349303"/>
      <w:bookmarkStart w:id="455" w:name="_Toc215349496"/>
      <w:bookmarkStart w:id="456" w:name="_Toc215349689"/>
      <w:bookmarkEnd w:id="453"/>
      <w:bookmarkEnd w:id="454"/>
      <w:bookmarkEnd w:id="455"/>
      <w:bookmarkEnd w:id="456"/>
    </w:p>
    <w:p w14:paraId="5B098AFA" w14:textId="77777777" w:rsidR="00B32C06" w:rsidRPr="00B32C06" w:rsidRDefault="00B32C06" w:rsidP="00B32C06">
      <w:pPr>
        <w:pStyle w:val="ListParagraph"/>
        <w:keepNext/>
        <w:numPr>
          <w:ilvl w:val="0"/>
          <w:numId w:val="54"/>
        </w:numPr>
        <w:spacing w:before="240" w:after="60"/>
        <w:jc w:val="left"/>
        <w:outlineLvl w:val="1"/>
        <w:rPr>
          <w:b/>
          <w:bCs/>
          <w:iCs/>
          <w:vanish/>
          <w:szCs w:val="28"/>
          <w:lang w:val="fr-FR"/>
        </w:rPr>
      </w:pPr>
      <w:bookmarkStart w:id="457" w:name="_Toc215349114"/>
      <w:bookmarkStart w:id="458" w:name="_Toc215349304"/>
      <w:bookmarkStart w:id="459" w:name="_Toc215349497"/>
      <w:bookmarkStart w:id="460" w:name="_Toc215349690"/>
      <w:bookmarkEnd w:id="457"/>
      <w:bookmarkEnd w:id="458"/>
      <w:bookmarkEnd w:id="459"/>
      <w:bookmarkEnd w:id="460"/>
    </w:p>
    <w:p w14:paraId="7047C815" w14:textId="77777777" w:rsidR="00B32C06" w:rsidRPr="00B32C06" w:rsidRDefault="00B32C06" w:rsidP="00B32C06">
      <w:pPr>
        <w:pStyle w:val="ListParagraph"/>
        <w:keepNext/>
        <w:numPr>
          <w:ilvl w:val="1"/>
          <w:numId w:val="54"/>
        </w:numPr>
        <w:spacing w:before="240" w:after="60"/>
        <w:jc w:val="left"/>
        <w:outlineLvl w:val="1"/>
        <w:rPr>
          <w:b/>
          <w:bCs/>
          <w:iCs/>
          <w:vanish/>
          <w:szCs w:val="28"/>
          <w:lang w:val="fr-FR"/>
        </w:rPr>
      </w:pPr>
      <w:bookmarkStart w:id="461" w:name="_Toc215349115"/>
      <w:bookmarkStart w:id="462" w:name="_Toc215349305"/>
      <w:bookmarkStart w:id="463" w:name="_Toc215349498"/>
      <w:bookmarkStart w:id="464" w:name="_Toc215349691"/>
      <w:bookmarkEnd w:id="461"/>
      <w:bookmarkEnd w:id="462"/>
      <w:bookmarkEnd w:id="463"/>
      <w:bookmarkEnd w:id="464"/>
    </w:p>
    <w:p w14:paraId="2FE06BED" w14:textId="77777777" w:rsidR="00B32C06" w:rsidRPr="00B32C06" w:rsidRDefault="00B32C06" w:rsidP="00B32C06">
      <w:pPr>
        <w:pStyle w:val="ListParagraph"/>
        <w:keepNext/>
        <w:numPr>
          <w:ilvl w:val="1"/>
          <w:numId w:val="54"/>
        </w:numPr>
        <w:spacing w:before="240" w:after="60"/>
        <w:jc w:val="left"/>
        <w:outlineLvl w:val="1"/>
        <w:rPr>
          <w:b/>
          <w:bCs/>
          <w:iCs/>
          <w:vanish/>
          <w:szCs w:val="28"/>
          <w:lang w:val="fr-FR"/>
        </w:rPr>
      </w:pPr>
      <w:bookmarkStart w:id="465" w:name="_Toc215349116"/>
      <w:bookmarkStart w:id="466" w:name="_Toc215349306"/>
      <w:bookmarkStart w:id="467" w:name="_Toc215349499"/>
      <w:bookmarkStart w:id="468" w:name="_Toc215349692"/>
      <w:bookmarkEnd w:id="465"/>
      <w:bookmarkEnd w:id="466"/>
      <w:bookmarkEnd w:id="467"/>
      <w:bookmarkEnd w:id="468"/>
    </w:p>
    <w:p w14:paraId="43F1BE4D" w14:textId="77777777" w:rsidR="00B32C06" w:rsidRPr="00B32C06" w:rsidRDefault="00B32C06" w:rsidP="00B32C06">
      <w:pPr>
        <w:pStyle w:val="ListParagraph"/>
        <w:keepNext/>
        <w:numPr>
          <w:ilvl w:val="1"/>
          <w:numId w:val="54"/>
        </w:numPr>
        <w:spacing w:before="240" w:after="60"/>
        <w:jc w:val="left"/>
        <w:outlineLvl w:val="1"/>
        <w:rPr>
          <w:b/>
          <w:bCs/>
          <w:iCs/>
          <w:vanish/>
          <w:szCs w:val="28"/>
          <w:lang w:val="fr-FR"/>
        </w:rPr>
      </w:pPr>
      <w:bookmarkStart w:id="469" w:name="_Toc215349117"/>
      <w:bookmarkStart w:id="470" w:name="_Toc215349307"/>
      <w:bookmarkStart w:id="471" w:name="_Toc215349500"/>
      <w:bookmarkStart w:id="472" w:name="_Toc215349693"/>
      <w:bookmarkEnd w:id="469"/>
      <w:bookmarkEnd w:id="470"/>
      <w:bookmarkEnd w:id="471"/>
      <w:bookmarkEnd w:id="472"/>
    </w:p>
    <w:p w14:paraId="24D40D7D" w14:textId="77777777" w:rsidR="00B32C06" w:rsidRPr="00B32C06" w:rsidRDefault="00B32C06" w:rsidP="00B32C06">
      <w:pPr>
        <w:pStyle w:val="ListParagraph"/>
        <w:keepNext/>
        <w:numPr>
          <w:ilvl w:val="1"/>
          <w:numId w:val="54"/>
        </w:numPr>
        <w:spacing w:before="240" w:after="60"/>
        <w:jc w:val="left"/>
        <w:outlineLvl w:val="1"/>
        <w:rPr>
          <w:b/>
          <w:bCs/>
          <w:iCs/>
          <w:vanish/>
          <w:szCs w:val="28"/>
          <w:lang w:val="fr-FR"/>
        </w:rPr>
      </w:pPr>
      <w:bookmarkStart w:id="473" w:name="_Toc215349118"/>
      <w:bookmarkStart w:id="474" w:name="_Toc215349308"/>
      <w:bookmarkStart w:id="475" w:name="_Toc215349501"/>
      <w:bookmarkStart w:id="476" w:name="_Toc215349694"/>
      <w:bookmarkEnd w:id="473"/>
      <w:bookmarkEnd w:id="474"/>
      <w:bookmarkEnd w:id="475"/>
      <w:bookmarkEnd w:id="476"/>
    </w:p>
    <w:p w14:paraId="2944E3F6" w14:textId="2609C5BF" w:rsidR="00B32C06" w:rsidRDefault="00B32C06" w:rsidP="00B32C06">
      <w:pPr>
        <w:pStyle w:val="Heading2"/>
        <w:numPr>
          <w:ilvl w:val="1"/>
          <w:numId w:val="54"/>
        </w:numPr>
        <w:rPr>
          <w:lang w:val="fr-FR"/>
        </w:rPr>
      </w:pPr>
      <w:bookmarkStart w:id="477" w:name="_Toc215349695"/>
      <w:r>
        <w:rPr>
          <w:lang w:val="fr-FR"/>
        </w:rPr>
        <w:t>Conclusion partielle</w:t>
      </w:r>
      <w:bookmarkEnd w:id="477"/>
    </w:p>
    <w:p w14:paraId="3C117141" w14:textId="4540E8F6" w:rsidR="00B32C06" w:rsidRPr="00B32C06" w:rsidRDefault="00B32C06" w:rsidP="00B32C06">
      <w:pPr>
        <w:ind w:firstLine="0"/>
        <w:rPr>
          <w:lang w:val="fr-FR"/>
        </w:rPr>
      </w:pPr>
      <w:r>
        <w:rPr>
          <w:lang w:val="fr-FR"/>
        </w:rPr>
        <w:t>Ce troisième chapitre a permis de mettre en évidence l’architecture complète du système intelligent de prévention de la cavitation, en montrant comment l’intégration des capteurs, l’infrastructure de collecte et de stockage des données, ainsi que le module d’intelligence artificielle interagissent pour offrir une solution robuste et fiable. L’instrumentation déployée, composée de capteurs de pression, de débit, vibratoires et acoustiques, fournit une base de données riche et diversifiée qui reflète fidèlement les conditions de fonctionnement des pompes industrielles. Ces données, une fois prétraités et synchronisées, sont transmises vers une infrastructure hybride combinant serveur embarqué et plateforme cloud, garantissant à la fois la réactivité locale et la capacité d’analyse à grande échelle.</w:t>
      </w:r>
    </w:p>
    <w:p w14:paraId="0477C341" w14:textId="30BC2A98" w:rsidR="00D26A20" w:rsidRDefault="00B32C06" w:rsidP="009172EE">
      <w:pPr>
        <w:rPr>
          <w:lang w:val="fr-FR"/>
        </w:rPr>
      </w:pPr>
      <w:r>
        <w:rPr>
          <w:lang w:val="fr-FR"/>
        </w:rPr>
        <w:t>Le module d’intelligence artificielle constitue le cœur de ce dispositif. Grâce à des techniques de filtrage, de normalisation et d’extraction de caractéristiques, les signaux bruts sont transformés en vecteurs exploitables par des modèles d’apprentissage supervisé et non supervisé. L’entrainement sur des corpus hybrides, issus de simulations numériques, de tests expérimentaux et de retours</w:t>
      </w:r>
      <w:r w:rsidR="00F215D6">
        <w:rPr>
          <w:lang w:val="fr-FR"/>
        </w:rPr>
        <w:t xml:space="preserve"> terrain, confère au système une robustesse et une précision remarquables. Les algorithmes mobilisés, tels que les SVM, les </w:t>
      </w:r>
      <w:proofErr w:type="spellStart"/>
      <w:r w:rsidR="00F215D6">
        <w:rPr>
          <w:lang w:val="fr-FR"/>
        </w:rPr>
        <w:t>Random</w:t>
      </w:r>
      <w:proofErr w:type="spellEnd"/>
      <w:r w:rsidR="00F215D6">
        <w:rPr>
          <w:lang w:val="fr-FR"/>
        </w:rPr>
        <w:t xml:space="preserve"> Forest et les réseaux de neurones convolutifs, permettent non seulement de détecter la cavitation en temps réel, mais aussi d’en classifier les types et d’en estimer la sévérité.</w:t>
      </w:r>
    </w:p>
    <w:p w14:paraId="43E51C4C" w14:textId="31635529" w:rsidR="00F215D6" w:rsidRDefault="00F215D6" w:rsidP="009172EE">
      <w:pPr>
        <w:rPr>
          <w:lang w:val="fr-FR"/>
        </w:rPr>
      </w:pPr>
      <w:r>
        <w:rPr>
          <w:lang w:val="fr-FR"/>
        </w:rPr>
        <w:t>Au-delà de la détection, le système se distingue par sa capacité à générer des alertes anticipées et des recommandations opérationnelles, offrant ainsi une véritable transition vers une maintenance prédictive. Cette approche réduit significativement les arrêts non planifiés, optimise les interventions et contribue à prolonger la durée de vie des équipements. L’ensemble de l’architecture présentée dans ce chapitre illustre une avancée majeure dans la gestion des phénomènes de cavitation, en inscrivant la maintenance des pompes industrielles dans la logique de fiabilité augmentée et d’efficacité propre à l’industrie 4.0.</w:t>
      </w:r>
    </w:p>
    <w:p w14:paraId="62F6C651" w14:textId="5FEDB426" w:rsidR="00F215D6" w:rsidRDefault="00F215D6" w:rsidP="009172EE">
      <w:pPr>
        <w:rPr>
          <w:lang w:val="fr-FR"/>
        </w:rPr>
      </w:pPr>
      <w:r>
        <w:rPr>
          <w:lang w:val="fr-FR"/>
        </w:rPr>
        <w:t>Cette conclusion partielle ouvre naturellement la voie au chapitre suivant, consacré aux résultats expérimentaux et à la validation du système. Celui-ci viendra confirmer, par des données mesurées et des études de cas concrets, l’efficacité et la pertinence de l’approche proposée, tout en mettant en lumière les perspectives d’optimisation et d’extension à d’autres équipements.</w:t>
      </w:r>
    </w:p>
    <w:p w14:paraId="1DB19023" w14:textId="77777777" w:rsidR="000535D5" w:rsidRDefault="000535D5" w:rsidP="009172EE">
      <w:pPr>
        <w:rPr>
          <w:lang w:val="fr-FR"/>
        </w:rPr>
      </w:pPr>
    </w:p>
    <w:p w14:paraId="72420357" w14:textId="77777777" w:rsidR="000535D5" w:rsidRDefault="000535D5" w:rsidP="009172EE">
      <w:pPr>
        <w:rPr>
          <w:lang w:val="fr-FR"/>
        </w:rPr>
      </w:pPr>
    </w:p>
    <w:p w14:paraId="28D61999" w14:textId="77777777" w:rsidR="002A2EE2" w:rsidRDefault="002A2EE2" w:rsidP="005F70D8">
      <w:pPr>
        <w:ind w:firstLine="0"/>
        <w:rPr>
          <w:lang w:val="fr-FR"/>
        </w:rPr>
      </w:pPr>
    </w:p>
    <w:p w14:paraId="0CFB9B02" w14:textId="6B3FA71E" w:rsidR="002A2EE2" w:rsidRDefault="002A2EE2" w:rsidP="002A2EE2">
      <w:pPr>
        <w:pStyle w:val="Heading1"/>
        <w:numPr>
          <w:ilvl w:val="0"/>
          <w:numId w:val="54"/>
        </w:numPr>
        <w:rPr>
          <w:lang w:val="fr-FR"/>
        </w:rPr>
      </w:pPr>
      <w:bookmarkStart w:id="478" w:name="_Toc215349696"/>
      <w:r>
        <w:rPr>
          <w:lang w:val="fr-FR"/>
        </w:rPr>
        <w:lastRenderedPageBreak/>
        <w:t>résultats et validation expérimentale</w:t>
      </w:r>
      <w:bookmarkEnd w:id="478"/>
    </w:p>
    <w:p w14:paraId="537CF0C8" w14:textId="608F33D3" w:rsidR="002A2EE2" w:rsidRDefault="002A2EE2" w:rsidP="002A2EE2">
      <w:pPr>
        <w:pStyle w:val="Heading2"/>
        <w:numPr>
          <w:ilvl w:val="1"/>
          <w:numId w:val="54"/>
        </w:numPr>
        <w:rPr>
          <w:lang w:val="fr-FR"/>
        </w:rPr>
      </w:pPr>
      <w:bookmarkStart w:id="479" w:name="_Toc215349697"/>
      <w:r>
        <w:rPr>
          <w:lang w:val="fr-FR"/>
        </w:rPr>
        <w:t>Introduction partielle</w:t>
      </w:r>
      <w:bookmarkEnd w:id="479"/>
    </w:p>
    <w:p w14:paraId="176E53CF" w14:textId="2AC0F74B" w:rsidR="00B43004" w:rsidRDefault="004C4D9F" w:rsidP="002A2EE2">
      <w:pPr>
        <w:rPr>
          <w:lang w:val="fr-FR"/>
        </w:rPr>
      </w:pPr>
      <w:r w:rsidRPr="004C4D9F">
        <w:rPr>
          <w:lang w:val="fr-FR"/>
        </w:rPr>
        <w:t xml:space="preserve">Après avoir présenté la méthodologie et les modèles retenus, ce chapitre est consacré à l’analyse des résultats obtenus et à leur validation expérimentale. L’objectif est de mesurer la performance des approches développées pour la détection de cavitation sévère dans une pompe industrielle, en mettant en évidence leurs forces, leurs limites et leur pertinence dans un contexte opérationnel. Les expérimentations ont été réalisées sur un jeu de données représentatif constitué de cent mille enregistrements, incluant des variables vibratoires, thermodynamiques et électriques, ainsi qu’une variable cible indiquant l’état de fonctionnement, normal ou défaillant. Ce </w:t>
      </w:r>
      <w:proofErr w:type="spellStart"/>
      <w:r w:rsidRPr="004C4D9F">
        <w:rPr>
          <w:lang w:val="fr-FR"/>
        </w:rPr>
        <w:t>dataset</w:t>
      </w:r>
      <w:proofErr w:type="spellEnd"/>
      <w:r w:rsidRPr="004C4D9F">
        <w:rPr>
          <w:lang w:val="fr-FR"/>
        </w:rPr>
        <w:t xml:space="preserve"> présente un déséquilibre marqué entre les classes, avec quatre-vingt-dix-huit mille cas normaux contre deux mille cas de défaillance, ce qui constitue un défi majeur pour l’apprentissage automatique et justifie l’utilisation de métriques adaptées telles que le rappel et le F1-score.</w:t>
      </w:r>
    </w:p>
    <w:p w14:paraId="56EF2979" w14:textId="7352677F" w:rsidR="004C4D9F" w:rsidRDefault="004C4D9F" w:rsidP="002A2EE2">
      <w:pPr>
        <w:rPr>
          <w:lang w:val="fr-FR"/>
        </w:rPr>
      </w:pPr>
      <w:r w:rsidRPr="004C4D9F">
        <w:rPr>
          <w:lang w:val="fr-FR"/>
        </w:rPr>
        <w:t xml:space="preserve">Deux modèles ont été évalués dans ce cadre. Le premier est </w:t>
      </w:r>
      <w:ins w:id="480" w:author="Mwamba Kasongo, Dahouda (Katanga - CD)" w:date="2025-12-02T11:34:00Z" w16du:dateUtc="2025-12-02T09:34:00Z">
        <w:r w:rsidR="000B1043">
          <w:rPr>
            <w:lang w:val="fr-FR"/>
          </w:rPr>
          <w:t>le</w:t>
        </w:r>
      </w:ins>
      <w:del w:id="481" w:author="Mwamba Kasongo, Dahouda (Katanga - CD)" w:date="2025-12-02T11:34:00Z" w16du:dateUtc="2025-12-02T09:34:00Z">
        <w:r w:rsidRPr="004C4D9F" w:rsidDel="000B1043">
          <w:rPr>
            <w:lang w:val="fr-FR"/>
          </w:rPr>
          <w:delText>un</w:delText>
        </w:r>
      </w:del>
      <w:r w:rsidRPr="004C4D9F">
        <w:rPr>
          <w:lang w:val="fr-FR"/>
        </w:rPr>
        <w:t xml:space="preserve"> </w:t>
      </w:r>
      <w:proofErr w:type="spellStart"/>
      <w:r w:rsidRPr="004C4D9F">
        <w:rPr>
          <w:lang w:val="fr-FR"/>
        </w:rPr>
        <w:t>Random</w:t>
      </w:r>
      <w:proofErr w:type="spellEnd"/>
      <w:r w:rsidRPr="004C4D9F">
        <w:rPr>
          <w:lang w:val="fr-FR"/>
        </w:rPr>
        <w:t xml:space="preserve"> Forest Classifier, reconnu pour sa robustesse et son interprétabilité dans les environnements industriels. Le second est une architecture hybride CNN+LSTM, conçue pour exploiter à la fois les motifs locaux et les dépendances temporelles des données séquentielles. La validation expérimentale repose sur la comparaison des performances de ces deux modèles à travers des indicateurs classiques tels que l’</w:t>
      </w:r>
      <w:proofErr w:type="spellStart"/>
      <w:r w:rsidRPr="004C4D9F">
        <w:rPr>
          <w:lang w:val="fr-FR"/>
        </w:rPr>
        <w:t>accuracy</w:t>
      </w:r>
      <w:proofErr w:type="spellEnd"/>
      <w:r w:rsidRPr="004C4D9F">
        <w:rPr>
          <w:lang w:val="fr-FR"/>
        </w:rPr>
        <w:t>, la précision, le rappel et le F1-score, mais également par l’analyse des matrices de confusion et des courbes d’apprentissage. Cette approche permet non seulement de quantifier la qualité des prédictions, mais aussi d’interpréter les résultats dans une perspective scientifique et industrielle.</w:t>
      </w:r>
    </w:p>
    <w:p w14:paraId="6960F61F" w14:textId="42DB75E1" w:rsidR="004C4D9F" w:rsidRPr="004C4D9F" w:rsidRDefault="004C4D9F" w:rsidP="002A2EE2">
      <w:pPr>
        <w:rPr>
          <w:lang w:val="fr-FR"/>
        </w:rPr>
      </w:pPr>
      <w:r w:rsidRPr="004C4D9F">
        <w:rPr>
          <w:lang w:val="fr-FR"/>
        </w:rPr>
        <w:t xml:space="preserve">Ce chapitre s’organise autour de plusieurs étapes. Il commence par la présentation détaillée du </w:t>
      </w:r>
      <w:proofErr w:type="spellStart"/>
      <w:r w:rsidRPr="004C4D9F">
        <w:rPr>
          <w:lang w:val="fr-FR"/>
        </w:rPr>
        <w:t>dataset</w:t>
      </w:r>
      <w:proofErr w:type="spellEnd"/>
      <w:r w:rsidRPr="004C4D9F">
        <w:rPr>
          <w:lang w:val="fr-FR"/>
        </w:rPr>
        <w:t xml:space="preserve"> et de ses caractéristiques, puis expose les résultats obtenus avec le modèle </w:t>
      </w:r>
      <w:proofErr w:type="spellStart"/>
      <w:r w:rsidRPr="004C4D9F">
        <w:rPr>
          <w:lang w:val="fr-FR"/>
        </w:rPr>
        <w:t>Random</w:t>
      </w:r>
      <w:proofErr w:type="spellEnd"/>
      <w:r w:rsidRPr="004C4D9F">
        <w:rPr>
          <w:lang w:val="fr-FR"/>
        </w:rPr>
        <w:t xml:space="preserve"> Forest avant de présenter ceux du CNN+LSTM. Une comparaison approfondie des deux approches est ensuite proposée, mettant en évidence leurs avantages et leurs limites respectives. Enfin, une conclusion synthétise les principaux enseignements et prépare la discussion générale du chapitre suivant.</w:t>
      </w:r>
    </w:p>
    <w:p w14:paraId="051196F7" w14:textId="77777777" w:rsidR="004C4D9F" w:rsidRDefault="004C4D9F" w:rsidP="002A2EE2">
      <w:pPr>
        <w:rPr>
          <w:lang w:val="fr-FR"/>
        </w:rPr>
      </w:pPr>
    </w:p>
    <w:p w14:paraId="3EEEF783" w14:textId="77777777" w:rsidR="004C4D9F" w:rsidRDefault="004C4D9F" w:rsidP="002A2EE2">
      <w:pPr>
        <w:rPr>
          <w:lang w:val="fr-FR"/>
        </w:rPr>
      </w:pPr>
    </w:p>
    <w:p w14:paraId="6549C119" w14:textId="77777777" w:rsidR="004C4D9F" w:rsidRDefault="004C4D9F" w:rsidP="002A2EE2">
      <w:pPr>
        <w:rPr>
          <w:lang w:val="fr-FR"/>
        </w:rPr>
      </w:pPr>
    </w:p>
    <w:p w14:paraId="64E43A16" w14:textId="77777777" w:rsidR="004C4D9F" w:rsidRDefault="004C4D9F" w:rsidP="002A2EE2">
      <w:pPr>
        <w:rPr>
          <w:lang w:val="fr-FR"/>
        </w:rPr>
      </w:pPr>
    </w:p>
    <w:p w14:paraId="56387531" w14:textId="77777777" w:rsidR="004C4D9F" w:rsidRPr="004C4D9F" w:rsidRDefault="004C4D9F" w:rsidP="00F9229A">
      <w:pPr>
        <w:ind w:firstLine="0"/>
        <w:rPr>
          <w:lang w:val="fr-FR"/>
        </w:rPr>
      </w:pPr>
    </w:p>
    <w:p w14:paraId="1E71739F" w14:textId="737C0BE4" w:rsidR="004E4764" w:rsidRPr="004E4764" w:rsidRDefault="004E4764" w:rsidP="004E4764">
      <w:pPr>
        <w:pStyle w:val="Heading2"/>
        <w:numPr>
          <w:ilvl w:val="1"/>
          <w:numId w:val="54"/>
        </w:numPr>
        <w:rPr>
          <w:lang w:val="fr-FR"/>
        </w:rPr>
      </w:pPr>
      <w:bookmarkStart w:id="482" w:name="_Toc215349698"/>
      <w:r>
        <w:rPr>
          <w:lang w:val="fr-FR"/>
        </w:rPr>
        <w:lastRenderedPageBreak/>
        <w:t xml:space="preserve">Présentation du </w:t>
      </w:r>
      <w:proofErr w:type="spellStart"/>
      <w:r>
        <w:rPr>
          <w:lang w:val="fr-FR"/>
        </w:rPr>
        <w:t>Dataset</w:t>
      </w:r>
      <w:bookmarkEnd w:id="482"/>
      <w:proofErr w:type="spellEnd"/>
      <w:r>
        <w:rPr>
          <w:lang w:val="fr-FR"/>
        </w:rPr>
        <w:t xml:space="preserve"> </w:t>
      </w:r>
    </w:p>
    <w:p w14:paraId="5F703F42" w14:textId="7EDEAFEB" w:rsidR="004E4764" w:rsidRDefault="004E4764" w:rsidP="004E4764">
      <w:pPr>
        <w:rPr>
          <w:lang w:val="fr-FR"/>
        </w:rPr>
      </w:pPr>
      <w:r w:rsidRPr="004E4764">
        <w:rPr>
          <w:lang w:val="fr-FR"/>
        </w:rPr>
        <w:t xml:space="preserve">Le jeu de données exploité dans cette étude est constitué de 100 000 enregistrements collectés sur une pompe industrielle. Chaque ligne correspond à une mesure prise à intervalle régulier (une minute), couvrant une période prolongée d’exploitation. Ce </w:t>
      </w:r>
      <w:proofErr w:type="spellStart"/>
      <w:r w:rsidRPr="004E4764">
        <w:rPr>
          <w:lang w:val="fr-FR"/>
        </w:rPr>
        <w:t>dataset</w:t>
      </w:r>
      <w:proofErr w:type="spellEnd"/>
      <w:r w:rsidRPr="004E4764">
        <w:rPr>
          <w:lang w:val="fr-FR"/>
        </w:rPr>
        <w:t xml:space="preserve"> est représentatif d’un système de surveillance en conditions réelles, où les défaillances sont rares mais critiques.</w:t>
      </w:r>
    </w:p>
    <w:p w14:paraId="3FB6D85B" w14:textId="77777777" w:rsidR="004E4764" w:rsidRPr="004E4764" w:rsidRDefault="004E4764" w:rsidP="004E4764">
      <w:pPr>
        <w:pStyle w:val="ListParagraph"/>
        <w:keepNext/>
        <w:numPr>
          <w:ilvl w:val="0"/>
          <w:numId w:val="55"/>
        </w:numPr>
        <w:spacing w:before="240" w:after="60"/>
        <w:jc w:val="left"/>
        <w:outlineLvl w:val="2"/>
        <w:rPr>
          <w:b/>
          <w:bCs/>
          <w:i/>
          <w:vanish/>
          <w:szCs w:val="26"/>
          <w:lang w:val="fr-FR"/>
        </w:rPr>
      </w:pPr>
      <w:bookmarkStart w:id="483" w:name="_Toc215349123"/>
      <w:bookmarkStart w:id="484" w:name="_Toc215349313"/>
      <w:bookmarkStart w:id="485" w:name="_Toc215349506"/>
      <w:bookmarkStart w:id="486" w:name="_Toc215349699"/>
      <w:bookmarkEnd w:id="483"/>
      <w:bookmarkEnd w:id="484"/>
      <w:bookmarkEnd w:id="485"/>
      <w:bookmarkEnd w:id="486"/>
    </w:p>
    <w:p w14:paraId="0DE4D13D" w14:textId="77777777" w:rsidR="004E4764" w:rsidRPr="004E4764" w:rsidRDefault="004E4764" w:rsidP="004E4764">
      <w:pPr>
        <w:pStyle w:val="ListParagraph"/>
        <w:keepNext/>
        <w:numPr>
          <w:ilvl w:val="0"/>
          <w:numId w:val="55"/>
        </w:numPr>
        <w:spacing w:before="240" w:after="60"/>
        <w:jc w:val="left"/>
        <w:outlineLvl w:val="2"/>
        <w:rPr>
          <w:b/>
          <w:bCs/>
          <w:i/>
          <w:vanish/>
          <w:szCs w:val="26"/>
          <w:lang w:val="fr-FR"/>
        </w:rPr>
      </w:pPr>
      <w:bookmarkStart w:id="487" w:name="_Toc215349124"/>
      <w:bookmarkStart w:id="488" w:name="_Toc215349314"/>
      <w:bookmarkStart w:id="489" w:name="_Toc215349507"/>
      <w:bookmarkStart w:id="490" w:name="_Toc215349700"/>
      <w:bookmarkEnd w:id="487"/>
      <w:bookmarkEnd w:id="488"/>
      <w:bookmarkEnd w:id="489"/>
      <w:bookmarkEnd w:id="490"/>
    </w:p>
    <w:p w14:paraId="77C7FDCE" w14:textId="77777777" w:rsidR="004E4764" w:rsidRPr="004E4764" w:rsidRDefault="004E4764" w:rsidP="004E4764">
      <w:pPr>
        <w:pStyle w:val="ListParagraph"/>
        <w:keepNext/>
        <w:numPr>
          <w:ilvl w:val="0"/>
          <w:numId w:val="55"/>
        </w:numPr>
        <w:spacing w:before="240" w:after="60"/>
        <w:jc w:val="left"/>
        <w:outlineLvl w:val="2"/>
        <w:rPr>
          <w:b/>
          <w:bCs/>
          <w:i/>
          <w:vanish/>
          <w:szCs w:val="26"/>
          <w:lang w:val="fr-FR"/>
        </w:rPr>
      </w:pPr>
      <w:bookmarkStart w:id="491" w:name="_Toc215349125"/>
      <w:bookmarkStart w:id="492" w:name="_Toc215349315"/>
      <w:bookmarkStart w:id="493" w:name="_Toc215349508"/>
      <w:bookmarkStart w:id="494" w:name="_Toc215349701"/>
      <w:bookmarkEnd w:id="491"/>
      <w:bookmarkEnd w:id="492"/>
      <w:bookmarkEnd w:id="493"/>
      <w:bookmarkEnd w:id="494"/>
    </w:p>
    <w:p w14:paraId="6EE77BD5" w14:textId="77777777" w:rsidR="004E4764" w:rsidRPr="004E4764" w:rsidRDefault="004E4764" w:rsidP="004E4764">
      <w:pPr>
        <w:pStyle w:val="ListParagraph"/>
        <w:keepNext/>
        <w:numPr>
          <w:ilvl w:val="0"/>
          <w:numId w:val="55"/>
        </w:numPr>
        <w:spacing w:before="240" w:after="60"/>
        <w:jc w:val="left"/>
        <w:outlineLvl w:val="2"/>
        <w:rPr>
          <w:b/>
          <w:bCs/>
          <w:i/>
          <w:vanish/>
          <w:szCs w:val="26"/>
          <w:lang w:val="fr-FR"/>
        </w:rPr>
      </w:pPr>
      <w:bookmarkStart w:id="495" w:name="_Toc215349126"/>
      <w:bookmarkStart w:id="496" w:name="_Toc215349316"/>
      <w:bookmarkStart w:id="497" w:name="_Toc215349509"/>
      <w:bookmarkStart w:id="498" w:name="_Toc215349702"/>
      <w:bookmarkEnd w:id="495"/>
      <w:bookmarkEnd w:id="496"/>
      <w:bookmarkEnd w:id="497"/>
      <w:bookmarkEnd w:id="498"/>
    </w:p>
    <w:p w14:paraId="61FF4DCE" w14:textId="77777777" w:rsidR="004E4764" w:rsidRPr="004E4764" w:rsidRDefault="004E4764" w:rsidP="004E4764">
      <w:pPr>
        <w:pStyle w:val="ListParagraph"/>
        <w:keepNext/>
        <w:numPr>
          <w:ilvl w:val="1"/>
          <w:numId w:val="55"/>
        </w:numPr>
        <w:spacing w:before="240" w:after="60"/>
        <w:jc w:val="left"/>
        <w:outlineLvl w:val="2"/>
        <w:rPr>
          <w:b/>
          <w:bCs/>
          <w:i/>
          <w:vanish/>
          <w:szCs w:val="26"/>
          <w:lang w:val="fr-FR"/>
        </w:rPr>
      </w:pPr>
      <w:bookmarkStart w:id="499" w:name="_Toc215349127"/>
      <w:bookmarkStart w:id="500" w:name="_Toc215349317"/>
      <w:bookmarkStart w:id="501" w:name="_Toc215349510"/>
      <w:bookmarkStart w:id="502" w:name="_Toc215349703"/>
      <w:bookmarkEnd w:id="499"/>
      <w:bookmarkEnd w:id="500"/>
      <w:bookmarkEnd w:id="501"/>
      <w:bookmarkEnd w:id="502"/>
    </w:p>
    <w:p w14:paraId="5A8D8A06" w14:textId="77777777" w:rsidR="004E4764" w:rsidRPr="004E4764" w:rsidRDefault="004E4764" w:rsidP="004E4764">
      <w:pPr>
        <w:pStyle w:val="ListParagraph"/>
        <w:keepNext/>
        <w:numPr>
          <w:ilvl w:val="1"/>
          <w:numId w:val="55"/>
        </w:numPr>
        <w:spacing w:before="240" w:after="60"/>
        <w:jc w:val="left"/>
        <w:outlineLvl w:val="2"/>
        <w:rPr>
          <w:b/>
          <w:bCs/>
          <w:i/>
          <w:vanish/>
          <w:szCs w:val="26"/>
          <w:lang w:val="fr-FR"/>
        </w:rPr>
      </w:pPr>
      <w:bookmarkStart w:id="503" w:name="_Toc215349128"/>
      <w:bookmarkStart w:id="504" w:name="_Toc215349318"/>
      <w:bookmarkStart w:id="505" w:name="_Toc215349511"/>
      <w:bookmarkStart w:id="506" w:name="_Toc215349704"/>
      <w:bookmarkEnd w:id="503"/>
      <w:bookmarkEnd w:id="504"/>
      <w:bookmarkEnd w:id="505"/>
      <w:bookmarkEnd w:id="506"/>
    </w:p>
    <w:p w14:paraId="1ED527B6" w14:textId="2876F0DD" w:rsidR="004E4764" w:rsidRDefault="004E4764" w:rsidP="004E4764">
      <w:pPr>
        <w:pStyle w:val="Heading3"/>
        <w:numPr>
          <w:ilvl w:val="2"/>
          <w:numId w:val="55"/>
        </w:numPr>
        <w:rPr>
          <w:lang w:val="fr-FR"/>
        </w:rPr>
      </w:pPr>
      <w:bookmarkStart w:id="507" w:name="_Toc215349705"/>
      <w:r>
        <w:rPr>
          <w:lang w:val="fr-FR"/>
        </w:rPr>
        <w:t>Variables incluses</w:t>
      </w:r>
      <w:bookmarkEnd w:id="507"/>
      <w:r>
        <w:rPr>
          <w:lang w:val="fr-FR"/>
        </w:rPr>
        <w:t xml:space="preserve"> </w:t>
      </w:r>
    </w:p>
    <w:p w14:paraId="6A7F3B5E" w14:textId="77777777" w:rsidR="004E4764" w:rsidRPr="004E4764" w:rsidRDefault="004E4764" w:rsidP="004E4764">
      <w:pPr>
        <w:rPr>
          <w:lang w:val="fr-FR"/>
        </w:rPr>
      </w:pPr>
      <w:r w:rsidRPr="004E4764">
        <w:rPr>
          <w:lang w:val="fr-FR"/>
        </w:rPr>
        <w:t>Le fichier tabulaire (pump_dataset.xlsx) contient les colonnes suivantes :</w:t>
      </w:r>
    </w:p>
    <w:p w14:paraId="2925E21B" w14:textId="77777777" w:rsidR="004E4764" w:rsidRDefault="004E4764" w:rsidP="004E4764">
      <w:pPr>
        <w:pStyle w:val="ListParagraph"/>
        <w:numPr>
          <w:ilvl w:val="0"/>
          <w:numId w:val="56"/>
        </w:numPr>
        <w:rPr>
          <w:lang w:val="fr-FR"/>
        </w:rPr>
      </w:pPr>
      <w:r w:rsidRPr="004E4764">
        <w:rPr>
          <w:b/>
          <w:bCs/>
          <w:lang w:val="fr-FR"/>
        </w:rPr>
        <w:t>Timestamp</w:t>
      </w:r>
      <w:r w:rsidRPr="004E4764">
        <w:rPr>
          <w:lang w:val="fr-FR"/>
        </w:rPr>
        <w:t xml:space="preserve"> : horodatage de la mesure (format date/heure).</w:t>
      </w:r>
    </w:p>
    <w:p w14:paraId="45E127DE" w14:textId="2257C384" w:rsidR="004C4D9F" w:rsidRPr="004C4D9F" w:rsidRDefault="004E4764" w:rsidP="004C4D9F">
      <w:pPr>
        <w:pStyle w:val="ListParagraph"/>
        <w:numPr>
          <w:ilvl w:val="0"/>
          <w:numId w:val="56"/>
        </w:numPr>
        <w:rPr>
          <w:lang w:val="fr-FR"/>
        </w:rPr>
      </w:pPr>
      <w:r w:rsidRPr="004E4764">
        <w:rPr>
          <w:b/>
          <w:bCs/>
          <w:lang w:val="fr-FR"/>
        </w:rPr>
        <w:t>Vibration</w:t>
      </w:r>
      <w:r w:rsidRPr="004E4764">
        <w:rPr>
          <w:lang w:val="fr-FR"/>
        </w:rPr>
        <w:t xml:space="preserve"> : amplitude vibratoire de la pompe (unité arbitraire).</w:t>
      </w:r>
    </w:p>
    <w:p w14:paraId="44C09F3F" w14:textId="77777777" w:rsidR="004E4764" w:rsidRDefault="004E4764" w:rsidP="004E4764">
      <w:pPr>
        <w:pStyle w:val="ListParagraph"/>
        <w:numPr>
          <w:ilvl w:val="0"/>
          <w:numId w:val="56"/>
        </w:numPr>
        <w:rPr>
          <w:lang w:val="fr-FR"/>
        </w:rPr>
      </w:pPr>
      <w:proofErr w:type="spellStart"/>
      <w:r>
        <w:rPr>
          <w:b/>
          <w:bCs/>
          <w:lang w:val="fr-FR"/>
        </w:rPr>
        <w:t>T</w:t>
      </w:r>
      <w:r w:rsidRPr="004E4764">
        <w:rPr>
          <w:b/>
          <w:bCs/>
          <w:lang w:val="fr-FR"/>
        </w:rPr>
        <w:t>emperature</w:t>
      </w:r>
      <w:proofErr w:type="spellEnd"/>
      <w:r w:rsidRPr="004E4764">
        <w:rPr>
          <w:lang w:val="fr-FR"/>
        </w:rPr>
        <w:t xml:space="preserve"> : température du système en °C.</w:t>
      </w:r>
    </w:p>
    <w:p w14:paraId="5F21ED18" w14:textId="77777777" w:rsidR="004E4764" w:rsidRDefault="004E4764" w:rsidP="004E4764">
      <w:pPr>
        <w:pStyle w:val="ListParagraph"/>
        <w:numPr>
          <w:ilvl w:val="0"/>
          <w:numId w:val="56"/>
        </w:numPr>
        <w:rPr>
          <w:lang w:val="fr-FR"/>
        </w:rPr>
      </w:pPr>
      <w:proofErr w:type="spellStart"/>
      <w:r w:rsidRPr="004E4764">
        <w:rPr>
          <w:b/>
          <w:bCs/>
          <w:lang w:val="fr-FR"/>
        </w:rPr>
        <w:t>Flow_rate</w:t>
      </w:r>
      <w:proofErr w:type="spellEnd"/>
      <w:r w:rsidRPr="004E4764">
        <w:rPr>
          <w:lang w:val="fr-FR"/>
        </w:rPr>
        <w:t xml:space="preserve"> : débit du fluide traversant la pompe (L/min).</w:t>
      </w:r>
    </w:p>
    <w:p w14:paraId="19852E38" w14:textId="77777777" w:rsidR="004E4764" w:rsidRDefault="004E4764" w:rsidP="004E4764">
      <w:pPr>
        <w:pStyle w:val="ListParagraph"/>
        <w:numPr>
          <w:ilvl w:val="0"/>
          <w:numId w:val="56"/>
        </w:numPr>
        <w:rPr>
          <w:lang w:val="fr-FR"/>
        </w:rPr>
      </w:pPr>
      <w:r w:rsidRPr="004E4764">
        <w:rPr>
          <w:b/>
          <w:bCs/>
          <w:lang w:val="fr-FR"/>
        </w:rPr>
        <w:t>Pressure</w:t>
      </w:r>
      <w:r w:rsidRPr="004E4764">
        <w:rPr>
          <w:lang w:val="fr-FR"/>
        </w:rPr>
        <w:t xml:space="preserve"> : pression interne du circuit (bar).</w:t>
      </w:r>
    </w:p>
    <w:p w14:paraId="124A7A17" w14:textId="77777777" w:rsidR="004E4764" w:rsidRDefault="004E4764" w:rsidP="004E4764">
      <w:pPr>
        <w:pStyle w:val="ListParagraph"/>
        <w:numPr>
          <w:ilvl w:val="0"/>
          <w:numId w:val="56"/>
        </w:numPr>
        <w:rPr>
          <w:lang w:val="fr-FR"/>
        </w:rPr>
      </w:pPr>
      <w:proofErr w:type="spellStart"/>
      <w:r>
        <w:rPr>
          <w:b/>
          <w:bCs/>
          <w:lang w:val="fr-FR"/>
        </w:rPr>
        <w:t>P</w:t>
      </w:r>
      <w:r w:rsidRPr="004E4764">
        <w:rPr>
          <w:b/>
          <w:bCs/>
          <w:lang w:val="fr-FR"/>
        </w:rPr>
        <w:t>ower_consumption</w:t>
      </w:r>
      <w:proofErr w:type="spellEnd"/>
      <w:r w:rsidRPr="004E4764">
        <w:rPr>
          <w:lang w:val="fr-FR"/>
        </w:rPr>
        <w:t xml:space="preserve"> : consommation électrique instantanée (kW).</w:t>
      </w:r>
    </w:p>
    <w:p w14:paraId="73DCA5A6" w14:textId="6461F82E" w:rsidR="004E4764" w:rsidRDefault="004C4D9F" w:rsidP="004E4764">
      <w:pPr>
        <w:pStyle w:val="ListParagraph"/>
        <w:numPr>
          <w:ilvl w:val="0"/>
          <w:numId w:val="56"/>
        </w:numPr>
        <w:rPr>
          <w:lang w:val="fr-FR"/>
        </w:rPr>
      </w:pPr>
      <w:r>
        <w:rPr>
          <w:noProof/>
        </w:rPr>
        <mc:AlternateContent>
          <mc:Choice Requires="wps">
            <w:drawing>
              <wp:anchor distT="0" distB="0" distL="114300" distR="114300" simplePos="0" relativeHeight="251681792" behindDoc="0" locked="0" layoutInCell="1" allowOverlap="1" wp14:anchorId="1D7AE1CB" wp14:editId="504E6429">
                <wp:simplePos x="0" y="0"/>
                <wp:positionH relativeFrom="column">
                  <wp:posOffset>-26035</wp:posOffset>
                </wp:positionH>
                <wp:positionV relativeFrom="paragraph">
                  <wp:posOffset>3923665</wp:posOffset>
                </wp:positionV>
                <wp:extent cx="5943600" cy="635"/>
                <wp:effectExtent l="0" t="0" r="0" b="0"/>
                <wp:wrapTopAndBottom/>
                <wp:docPr id="419810174" name="Zone de texte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E79C46" w14:textId="520373CF" w:rsidR="004C4D9F" w:rsidRPr="004C4D9F" w:rsidRDefault="004C4D9F" w:rsidP="004C4D9F">
                            <w:pPr>
                              <w:pStyle w:val="Caption"/>
                              <w:rPr>
                                <w:noProof/>
                                <w:sz w:val="24"/>
                                <w:lang w:val="fr-FR"/>
                              </w:rPr>
                            </w:pPr>
                            <w:bookmarkStart w:id="508" w:name="_Toc215348924"/>
                            <w:r w:rsidRPr="004C4D9F">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1</w:t>
                            </w:r>
                            <w:r w:rsidR="00EC0060">
                              <w:rPr>
                                <w:lang w:val="fr-FR"/>
                              </w:rPr>
                              <w:fldChar w:fldCharType="end"/>
                            </w:r>
                            <w:r w:rsidRPr="004C4D9F">
                              <w:rPr>
                                <w:lang w:val="fr-FR"/>
                              </w:rPr>
                              <w:t>: Evolution des paramètres sur 500 minutes</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AE1CB" id="_x0000_s1027" type="#_x0000_t202" style="position:absolute;left:0;text-align:left;margin-left:-2.05pt;margin-top:308.95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" stroked="f">
                <v:textbox style="mso-fit-shape-to-text:t" inset="0,0,0,0">
                  <w:txbxContent>
                    <w:p w14:paraId="3DE79C46" w14:textId="520373CF" w:rsidR="004C4D9F" w:rsidRPr="004C4D9F" w:rsidRDefault="004C4D9F" w:rsidP="004C4D9F">
                      <w:pPr>
                        <w:pStyle w:val="Caption"/>
                        <w:rPr>
                          <w:noProof/>
                          <w:sz w:val="24"/>
                          <w:lang w:val="fr-FR"/>
                        </w:rPr>
                      </w:pPr>
                      <w:bookmarkStart w:id="509" w:name="_Toc215348924"/>
                      <w:r w:rsidRPr="004C4D9F">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1</w:t>
                      </w:r>
                      <w:r w:rsidR="00EC0060">
                        <w:rPr>
                          <w:lang w:val="fr-FR"/>
                        </w:rPr>
                        <w:fldChar w:fldCharType="end"/>
                      </w:r>
                      <w:r w:rsidRPr="004C4D9F">
                        <w:rPr>
                          <w:lang w:val="fr-FR"/>
                        </w:rPr>
                        <w:t>: Evolution des paramètres sur 500 minutes</w:t>
                      </w:r>
                      <w:bookmarkEnd w:id="509"/>
                    </w:p>
                  </w:txbxContent>
                </v:textbox>
                <w10:wrap type="topAndBottom"/>
              </v:shape>
            </w:pict>
          </mc:Fallback>
        </mc:AlternateContent>
      </w:r>
      <w:r>
        <w:rPr>
          <w:noProof/>
        </w:rPr>
        <w:drawing>
          <wp:anchor distT="0" distB="0" distL="114300" distR="114300" simplePos="0" relativeHeight="251679744" behindDoc="0" locked="0" layoutInCell="1" allowOverlap="1" wp14:anchorId="587434DC" wp14:editId="3C51ED1A">
            <wp:simplePos x="0" y="0"/>
            <wp:positionH relativeFrom="column">
              <wp:posOffset>-26069</wp:posOffset>
            </wp:positionH>
            <wp:positionV relativeFrom="paragraph">
              <wp:posOffset>429895</wp:posOffset>
            </wp:positionV>
            <wp:extent cx="5943600" cy="3436620"/>
            <wp:effectExtent l="0" t="0" r="0" b="0"/>
            <wp:wrapTopAndBottom/>
            <wp:docPr id="14940152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436620"/>
                    </a:xfrm>
                    <a:prstGeom prst="rect">
                      <a:avLst/>
                    </a:prstGeom>
                    <a:noFill/>
                    <a:ln>
                      <a:noFill/>
                    </a:ln>
                  </pic:spPr>
                </pic:pic>
              </a:graphicData>
            </a:graphic>
          </wp:anchor>
        </w:drawing>
      </w:r>
      <w:r w:rsidR="004E4764" w:rsidRPr="004E4764">
        <w:rPr>
          <w:b/>
          <w:bCs/>
          <w:lang w:val="fr-FR"/>
        </w:rPr>
        <w:t>Failure</w:t>
      </w:r>
      <w:r w:rsidR="004E4764" w:rsidRPr="004E4764">
        <w:rPr>
          <w:lang w:val="fr-FR"/>
        </w:rPr>
        <w:t xml:space="preserve"> : variable cible binaire (0 = fonctionnement normal, 1 = défaillance/cavitation sévère).</w:t>
      </w:r>
    </w:p>
    <w:p w14:paraId="0B46C6E1" w14:textId="28BE13BA" w:rsidR="004C4D9F" w:rsidRPr="004C4D9F" w:rsidRDefault="004C4D9F" w:rsidP="004C4D9F">
      <w:pPr>
        <w:ind w:firstLine="0"/>
        <w:rPr>
          <w:lang w:val="fr-FR"/>
        </w:rPr>
      </w:pPr>
      <w:r>
        <w:rPr>
          <w:noProof/>
        </w:rPr>
        <w:lastRenderedPageBreak/>
        <mc:AlternateContent>
          <mc:Choice Requires="wps">
            <w:drawing>
              <wp:anchor distT="0" distB="0" distL="114300" distR="114300" simplePos="0" relativeHeight="251683840" behindDoc="0" locked="0" layoutInCell="1" allowOverlap="1" wp14:anchorId="1F078656" wp14:editId="1E169EE2">
                <wp:simplePos x="0" y="0"/>
                <wp:positionH relativeFrom="column">
                  <wp:posOffset>0</wp:posOffset>
                </wp:positionH>
                <wp:positionV relativeFrom="paragraph">
                  <wp:posOffset>4436745</wp:posOffset>
                </wp:positionV>
                <wp:extent cx="5943600" cy="635"/>
                <wp:effectExtent l="0" t="0" r="0" b="0"/>
                <wp:wrapTopAndBottom/>
                <wp:docPr id="825081368" name="Zone de texte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C80EE6" w14:textId="407A6590" w:rsidR="004C4D9F" w:rsidRPr="004C4D9F" w:rsidRDefault="004C4D9F" w:rsidP="004C4D9F">
                            <w:pPr>
                              <w:pStyle w:val="Caption"/>
                              <w:rPr>
                                <w:noProof/>
                                <w:sz w:val="24"/>
                                <w:lang w:val="fr-FR"/>
                              </w:rPr>
                            </w:pPr>
                            <w:bookmarkStart w:id="510" w:name="_Toc215348925"/>
                            <w:r w:rsidRPr="004C4D9F">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2</w:t>
                            </w:r>
                            <w:r w:rsidR="00EC0060">
                              <w:rPr>
                                <w:lang w:val="fr-FR"/>
                              </w:rPr>
                              <w:fldChar w:fldCharType="end"/>
                            </w:r>
                            <w:r w:rsidRPr="004C4D9F">
                              <w:rPr>
                                <w:lang w:val="fr-FR"/>
                              </w:rPr>
                              <w:t>: Distribution des différents paramètres</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8656" id="_x0000_s1028" type="#_x0000_t202" style="position:absolute;left:0;text-align:left;margin-left:0;margin-top:349.35pt;width:46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" stroked="f">
                <v:textbox style="mso-fit-shape-to-text:t" inset="0,0,0,0">
                  <w:txbxContent>
                    <w:p w14:paraId="3DC80EE6" w14:textId="407A6590" w:rsidR="004C4D9F" w:rsidRPr="004C4D9F" w:rsidRDefault="004C4D9F" w:rsidP="004C4D9F">
                      <w:pPr>
                        <w:pStyle w:val="Caption"/>
                        <w:rPr>
                          <w:noProof/>
                          <w:sz w:val="24"/>
                          <w:lang w:val="fr-FR"/>
                        </w:rPr>
                      </w:pPr>
                      <w:bookmarkStart w:id="511" w:name="_Toc215348925"/>
                      <w:r w:rsidRPr="004C4D9F">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2</w:t>
                      </w:r>
                      <w:r w:rsidR="00EC0060">
                        <w:rPr>
                          <w:lang w:val="fr-FR"/>
                        </w:rPr>
                        <w:fldChar w:fldCharType="end"/>
                      </w:r>
                      <w:r w:rsidRPr="004C4D9F">
                        <w:rPr>
                          <w:lang w:val="fr-FR"/>
                        </w:rPr>
                        <w:t>: Distribution des différents paramètres</w:t>
                      </w:r>
                      <w:bookmarkEnd w:id="511"/>
                    </w:p>
                  </w:txbxContent>
                </v:textbox>
                <w10:wrap type="topAndBottom"/>
              </v:shape>
            </w:pict>
          </mc:Fallback>
        </mc:AlternateContent>
      </w:r>
      <w:r>
        <w:rPr>
          <w:noProof/>
        </w:rPr>
        <w:drawing>
          <wp:anchor distT="0" distB="0" distL="114300" distR="114300" simplePos="0" relativeHeight="251678720" behindDoc="0" locked="0" layoutInCell="1" allowOverlap="1" wp14:anchorId="0F46039F" wp14:editId="53FEEC07">
            <wp:simplePos x="0" y="0"/>
            <wp:positionH relativeFrom="margin">
              <wp:align>right</wp:align>
            </wp:positionH>
            <wp:positionV relativeFrom="paragraph">
              <wp:posOffset>0</wp:posOffset>
            </wp:positionV>
            <wp:extent cx="5943600" cy="4379595"/>
            <wp:effectExtent l="0" t="0" r="0" b="1905"/>
            <wp:wrapTopAndBottom/>
            <wp:docPr id="13221629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379595"/>
                    </a:xfrm>
                    <a:prstGeom prst="rect">
                      <a:avLst/>
                    </a:prstGeom>
                    <a:noFill/>
                    <a:ln>
                      <a:noFill/>
                    </a:ln>
                  </pic:spPr>
                </pic:pic>
              </a:graphicData>
            </a:graphic>
          </wp:anchor>
        </w:drawing>
      </w:r>
    </w:p>
    <w:p w14:paraId="0DBCB631" w14:textId="07254686" w:rsidR="004E4764" w:rsidRDefault="004E4764" w:rsidP="004E4764">
      <w:pPr>
        <w:pStyle w:val="Heading3"/>
        <w:numPr>
          <w:ilvl w:val="2"/>
          <w:numId w:val="55"/>
        </w:numPr>
        <w:rPr>
          <w:lang w:val="fr-FR"/>
        </w:rPr>
      </w:pPr>
      <w:bookmarkStart w:id="512" w:name="_Toc215349706"/>
      <w:r>
        <w:rPr>
          <w:lang w:val="fr-FR"/>
        </w:rPr>
        <w:t>Taille et structure</w:t>
      </w:r>
      <w:bookmarkEnd w:id="512"/>
    </w:p>
    <w:p w14:paraId="4F1C5B1E" w14:textId="2036BA36" w:rsidR="004E4764" w:rsidRDefault="004E4764" w:rsidP="004E4764">
      <w:pPr>
        <w:pStyle w:val="ListParagraph"/>
        <w:numPr>
          <w:ilvl w:val="0"/>
          <w:numId w:val="57"/>
        </w:numPr>
        <w:rPr>
          <w:lang w:val="fr-FR"/>
        </w:rPr>
      </w:pPr>
      <w:r w:rsidRPr="004E4764">
        <w:rPr>
          <w:lang w:val="fr-FR"/>
        </w:rPr>
        <w:t xml:space="preserve">Nombre total d’enregistrements : </w:t>
      </w:r>
      <w:r w:rsidRPr="004E4764">
        <w:rPr>
          <w:b/>
          <w:bCs/>
          <w:lang w:val="fr-FR"/>
        </w:rPr>
        <w:t>100 000 lignes</w:t>
      </w:r>
      <w:r w:rsidRPr="004E4764">
        <w:rPr>
          <w:lang w:val="fr-FR"/>
        </w:rPr>
        <w:t>.</w:t>
      </w:r>
    </w:p>
    <w:p w14:paraId="2CFB02E4" w14:textId="02A0DD82" w:rsidR="004E4764" w:rsidRDefault="004E4764" w:rsidP="004E4764">
      <w:pPr>
        <w:pStyle w:val="ListParagraph"/>
        <w:numPr>
          <w:ilvl w:val="0"/>
          <w:numId w:val="57"/>
        </w:numPr>
        <w:rPr>
          <w:lang w:val="fr-FR"/>
        </w:rPr>
      </w:pPr>
      <w:r w:rsidRPr="004E4764">
        <w:rPr>
          <w:lang w:val="fr-FR"/>
        </w:rPr>
        <w:t>Format : fichier Excel (.</w:t>
      </w:r>
      <w:r w:rsidRPr="004E4764">
        <w:rPr>
          <w:i/>
          <w:iCs/>
          <w:lang w:val="fr-FR"/>
        </w:rPr>
        <w:t>xlsx</w:t>
      </w:r>
      <w:r w:rsidRPr="004E4764">
        <w:rPr>
          <w:lang w:val="fr-FR"/>
        </w:rPr>
        <w:t xml:space="preserve">), directement exploitable avec </w:t>
      </w:r>
      <w:proofErr w:type="spellStart"/>
      <w:proofErr w:type="gramStart"/>
      <w:r w:rsidRPr="004E4764">
        <w:rPr>
          <w:i/>
          <w:iCs/>
          <w:lang w:val="fr-FR"/>
        </w:rPr>
        <w:t>pandas.read</w:t>
      </w:r>
      <w:proofErr w:type="gramEnd"/>
      <w:r w:rsidRPr="004E4764">
        <w:rPr>
          <w:i/>
          <w:iCs/>
          <w:lang w:val="fr-FR"/>
        </w:rPr>
        <w:t>_</w:t>
      </w:r>
      <w:proofErr w:type="gramStart"/>
      <w:r w:rsidRPr="004E4764">
        <w:rPr>
          <w:i/>
          <w:iCs/>
          <w:lang w:val="fr-FR"/>
        </w:rPr>
        <w:t>excel</w:t>
      </w:r>
      <w:proofErr w:type="spellEnd"/>
      <w:r w:rsidRPr="004E4764">
        <w:rPr>
          <w:i/>
          <w:iCs/>
          <w:lang w:val="fr-FR"/>
        </w:rPr>
        <w:t>(</w:t>
      </w:r>
      <w:proofErr w:type="gramEnd"/>
      <w:r w:rsidRPr="004E4764">
        <w:rPr>
          <w:i/>
          <w:iCs/>
          <w:lang w:val="fr-FR"/>
        </w:rPr>
        <w:t>)</w:t>
      </w:r>
      <w:r w:rsidRPr="004E4764">
        <w:rPr>
          <w:lang w:val="fr-FR"/>
        </w:rPr>
        <w:t>.</w:t>
      </w:r>
    </w:p>
    <w:p w14:paraId="31522F09" w14:textId="6DD4D769" w:rsidR="004E4764" w:rsidRDefault="004E4764" w:rsidP="004E4764">
      <w:pPr>
        <w:pStyle w:val="ListParagraph"/>
        <w:numPr>
          <w:ilvl w:val="0"/>
          <w:numId w:val="57"/>
        </w:numPr>
        <w:rPr>
          <w:lang w:val="fr-FR"/>
        </w:rPr>
      </w:pPr>
      <w:r w:rsidRPr="004E4764">
        <w:rPr>
          <w:lang w:val="fr-FR"/>
        </w:rPr>
        <w:t xml:space="preserve">Intervalle de collecte : </w:t>
      </w:r>
      <w:r w:rsidRPr="004E4764">
        <w:rPr>
          <w:b/>
          <w:bCs/>
          <w:lang w:val="fr-FR"/>
        </w:rPr>
        <w:t>1 minute par enregistrement</w:t>
      </w:r>
      <w:r w:rsidRPr="004E4764">
        <w:rPr>
          <w:lang w:val="fr-FR"/>
        </w:rPr>
        <w:t>, soit une couverture temporelle de plusieurs semaines.</w:t>
      </w:r>
    </w:p>
    <w:p w14:paraId="11EC1FA1" w14:textId="18A8F114" w:rsidR="004E4764" w:rsidRDefault="004E4764" w:rsidP="004E4764">
      <w:pPr>
        <w:pStyle w:val="Heading3"/>
        <w:numPr>
          <w:ilvl w:val="2"/>
          <w:numId w:val="55"/>
        </w:numPr>
        <w:rPr>
          <w:lang w:val="fr-FR"/>
        </w:rPr>
      </w:pPr>
      <w:bookmarkStart w:id="513" w:name="_Toc215349707"/>
      <w:r>
        <w:rPr>
          <w:lang w:val="fr-FR"/>
        </w:rPr>
        <w:t>Distribution des classes</w:t>
      </w:r>
      <w:bookmarkEnd w:id="513"/>
      <w:r>
        <w:rPr>
          <w:lang w:val="fr-FR"/>
        </w:rPr>
        <w:t xml:space="preserve"> </w:t>
      </w:r>
    </w:p>
    <w:p w14:paraId="07539DA8" w14:textId="0999C388" w:rsidR="004E4764" w:rsidRPr="004E4764" w:rsidRDefault="004E4764" w:rsidP="004E4764">
      <w:pPr>
        <w:rPr>
          <w:lang w:val="fr-FR"/>
        </w:rPr>
      </w:pPr>
      <w:r w:rsidRPr="004E4764">
        <w:rPr>
          <w:lang w:val="fr-FR"/>
        </w:rPr>
        <w:t xml:space="preserve">La variable cible </w:t>
      </w:r>
      <w:proofErr w:type="spellStart"/>
      <w:r w:rsidRPr="004E4764">
        <w:rPr>
          <w:lang w:val="fr-FR"/>
        </w:rPr>
        <w:t>failure</w:t>
      </w:r>
      <w:proofErr w:type="spellEnd"/>
      <w:r w:rsidRPr="004E4764">
        <w:rPr>
          <w:lang w:val="fr-FR"/>
        </w:rPr>
        <w:t xml:space="preserve"> présente un déséquilibre marqué :</w:t>
      </w:r>
    </w:p>
    <w:p w14:paraId="35DC5F76" w14:textId="77777777" w:rsidR="004E4764" w:rsidRDefault="004E4764" w:rsidP="004E4764">
      <w:pPr>
        <w:pStyle w:val="ListParagraph"/>
        <w:numPr>
          <w:ilvl w:val="0"/>
          <w:numId w:val="58"/>
        </w:numPr>
        <w:rPr>
          <w:lang w:val="fr-FR"/>
        </w:rPr>
      </w:pPr>
      <w:r w:rsidRPr="004E4764">
        <w:rPr>
          <w:b/>
          <w:bCs/>
          <w:lang w:val="fr-FR"/>
        </w:rPr>
        <w:t>Classe 0 (normal)</w:t>
      </w:r>
      <w:r w:rsidRPr="004E4764">
        <w:rPr>
          <w:lang w:val="fr-FR"/>
        </w:rPr>
        <w:t xml:space="preserve"> : 98 000 enregistrements (~98 %).</w:t>
      </w:r>
    </w:p>
    <w:p w14:paraId="36C3059D" w14:textId="6D10BAD5" w:rsidR="004E4764" w:rsidRDefault="004E4764" w:rsidP="004E4764">
      <w:pPr>
        <w:pStyle w:val="ListParagraph"/>
        <w:numPr>
          <w:ilvl w:val="0"/>
          <w:numId w:val="58"/>
        </w:numPr>
        <w:rPr>
          <w:lang w:val="fr-FR"/>
        </w:rPr>
      </w:pPr>
      <w:r w:rsidRPr="004E4764">
        <w:rPr>
          <w:b/>
          <w:bCs/>
          <w:lang w:val="fr-FR"/>
        </w:rPr>
        <w:t>Classe 1 (</w:t>
      </w:r>
      <w:proofErr w:type="spellStart"/>
      <w:r w:rsidRPr="004E4764">
        <w:rPr>
          <w:b/>
          <w:bCs/>
          <w:lang w:val="fr-FR"/>
        </w:rPr>
        <w:t>failure</w:t>
      </w:r>
      <w:proofErr w:type="spellEnd"/>
      <w:r w:rsidRPr="004E4764">
        <w:rPr>
          <w:b/>
          <w:bCs/>
          <w:lang w:val="fr-FR"/>
        </w:rPr>
        <w:t>)</w:t>
      </w:r>
      <w:r w:rsidRPr="004E4764">
        <w:rPr>
          <w:lang w:val="fr-FR"/>
        </w:rPr>
        <w:t xml:space="preserve"> : 2 000 enregistrements (~2 %).</w:t>
      </w:r>
    </w:p>
    <w:p w14:paraId="6170F4A6" w14:textId="77777777" w:rsidR="003339F7" w:rsidRPr="003339F7" w:rsidRDefault="003339F7" w:rsidP="003339F7">
      <w:pPr>
        <w:rPr>
          <w:lang w:val="fr-FR"/>
        </w:rPr>
      </w:pPr>
    </w:p>
    <w:p w14:paraId="2CE62AA6" w14:textId="22F7C14D" w:rsidR="004E4764" w:rsidRDefault="003339F7" w:rsidP="004E4764">
      <w:pPr>
        <w:rPr>
          <w:lang w:val="fr-FR"/>
        </w:rPr>
      </w:pPr>
      <w:r>
        <w:rPr>
          <w:noProof/>
        </w:rPr>
        <mc:AlternateContent>
          <mc:Choice Requires="wps">
            <w:drawing>
              <wp:anchor distT="0" distB="0" distL="114300" distR="114300" simplePos="0" relativeHeight="251686912" behindDoc="0" locked="0" layoutInCell="1" allowOverlap="1" wp14:anchorId="555298FC" wp14:editId="15BF76A0">
                <wp:simplePos x="0" y="0"/>
                <wp:positionH relativeFrom="margin">
                  <wp:align>right</wp:align>
                </wp:positionH>
                <wp:positionV relativeFrom="paragraph">
                  <wp:posOffset>6353338</wp:posOffset>
                </wp:positionV>
                <wp:extent cx="5943600" cy="635"/>
                <wp:effectExtent l="0" t="0" r="0" b="0"/>
                <wp:wrapTopAndBottom/>
                <wp:docPr id="12231247" name="Zone de texte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0C280F" w14:textId="032E0142" w:rsidR="003339F7" w:rsidRPr="003339F7" w:rsidRDefault="003339F7" w:rsidP="003339F7">
                            <w:pPr>
                              <w:pStyle w:val="Caption"/>
                              <w:rPr>
                                <w:sz w:val="24"/>
                                <w:lang w:val="fr-FR"/>
                              </w:rPr>
                            </w:pPr>
                            <w:bookmarkStart w:id="514" w:name="_Toc215348926"/>
                            <w:r w:rsidRPr="003339F7">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3</w:t>
                            </w:r>
                            <w:r w:rsidR="00EC0060">
                              <w:rPr>
                                <w:lang w:val="fr-FR"/>
                              </w:rPr>
                              <w:fldChar w:fldCharType="end"/>
                            </w:r>
                            <w:r w:rsidRPr="003339F7">
                              <w:rPr>
                                <w:lang w:val="fr-FR"/>
                              </w:rPr>
                              <w:t>: Corrélation entre paramètres et échec</w:t>
                            </w:r>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298FC" id="_x0000_s1029" type="#_x0000_t202" style="position:absolute;left:0;text-align:left;margin-left:416.8pt;margin-top:500.25pt;width:468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" stroked="f">
                <v:textbox style="mso-fit-shape-to-text:t" inset="0,0,0,0">
                  <w:txbxContent>
                    <w:p w14:paraId="1E0C280F" w14:textId="032E0142" w:rsidR="003339F7" w:rsidRPr="003339F7" w:rsidRDefault="003339F7" w:rsidP="003339F7">
                      <w:pPr>
                        <w:pStyle w:val="Caption"/>
                        <w:rPr>
                          <w:sz w:val="24"/>
                          <w:lang w:val="fr-FR"/>
                        </w:rPr>
                      </w:pPr>
                      <w:bookmarkStart w:id="515" w:name="_Toc215348926"/>
                      <w:r w:rsidRPr="003339F7">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3</w:t>
                      </w:r>
                      <w:r w:rsidR="00EC0060">
                        <w:rPr>
                          <w:lang w:val="fr-FR"/>
                        </w:rPr>
                        <w:fldChar w:fldCharType="end"/>
                      </w:r>
                      <w:r w:rsidRPr="003339F7">
                        <w:rPr>
                          <w:lang w:val="fr-FR"/>
                        </w:rPr>
                        <w:t>: Corrélation entre paramètres et échec</w:t>
                      </w:r>
                      <w:bookmarkEnd w:id="515"/>
                    </w:p>
                  </w:txbxContent>
                </v:textbox>
                <w10:wrap type="topAndBottom" anchorx="margin"/>
              </v:shape>
            </w:pict>
          </mc:Fallback>
        </mc:AlternateContent>
      </w:r>
      <w:r>
        <w:rPr>
          <w:noProof/>
        </w:rPr>
        <w:drawing>
          <wp:anchor distT="0" distB="0" distL="114300" distR="114300" simplePos="0" relativeHeight="251684864" behindDoc="0" locked="0" layoutInCell="1" allowOverlap="1" wp14:anchorId="466D6E38" wp14:editId="0ABD462C">
            <wp:simplePos x="0" y="0"/>
            <wp:positionH relativeFrom="margin">
              <wp:align>right</wp:align>
            </wp:positionH>
            <wp:positionV relativeFrom="paragraph">
              <wp:posOffset>1099042</wp:posOffset>
            </wp:positionV>
            <wp:extent cx="5943600" cy="5176520"/>
            <wp:effectExtent l="0" t="0" r="0" b="5080"/>
            <wp:wrapTopAndBottom/>
            <wp:docPr id="208807114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176520"/>
                    </a:xfrm>
                    <a:prstGeom prst="rect">
                      <a:avLst/>
                    </a:prstGeom>
                    <a:noFill/>
                    <a:ln>
                      <a:noFill/>
                    </a:ln>
                  </pic:spPr>
                </pic:pic>
              </a:graphicData>
            </a:graphic>
          </wp:anchor>
        </w:drawing>
      </w:r>
      <w:r w:rsidR="004E4764" w:rsidRPr="004E4764">
        <w:rPr>
          <w:lang w:val="fr-FR"/>
        </w:rPr>
        <w:t>Ce déséquilibre est typique des systèmes industriels où les défaillances sont rares mais critiques. Il constitue un défi majeur pour l’apprentissage automatique, car les modèles tendent à privilégier la classe majoritaire. Pour pallier ce problème, des techniques spécifiques ont été utilisées, telles que l’ajustement des poids de classes (</w:t>
      </w:r>
      <w:proofErr w:type="spellStart"/>
      <w:r w:rsidR="004E4764" w:rsidRPr="004E4764">
        <w:rPr>
          <w:i/>
          <w:iCs/>
          <w:lang w:val="fr-FR"/>
        </w:rPr>
        <w:t>class_weight</w:t>
      </w:r>
      <w:proofErr w:type="spellEnd"/>
      <w:r w:rsidR="004E4764" w:rsidRPr="004E4764">
        <w:rPr>
          <w:i/>
          <w:iCs/>
          <w:lang w:val="fr-FR"/>
        </w:rPr>
        <w:t>="</w:t>
      </w:r>
      <w:proofErr w:type="spellStart"/>
      <w:r w:rsidR="004E4764" w:rsidRPr="004E4764">
        <w:rPr>
          <w:i/>
          <w:iCs/>
          <w:lang w:val="fr-FR"/>
        </w:rPr>
        <w:t>balanced</w:t>
      </w:r>
      <w:proofErr w:type="spellEnd"/>
      <w:r w:rsidR="004E4764" w:rsidRPr="004E4764">
        <w:rPr>
          <w:i/>
          <w:iCs/>
          <w:lang w:val="fr-FR"/>
        </w:rPr>
        <w:t>"</w:t>
      </w:r>
      <w:r w:rsidR="004E4764" w:rsidRPr="004E4764">
        <w:rPr>
          <w:lang w:val="fr-FR"/>
        </w:rPr>
        <w:t>) et l’évaluation par métriques adaptées (F1-score, rappel).</w:t>
      </w:r>
    </w:p>
    <w:p w14:paraId="5F959AEC" w14:textId="62AECB43" w:rsidR="003339F7" w:rsidRDefault="003339F7" w:rsidP="004E4764">
      <w:pPr>
        <w:rPr>
          <w:lang w:val="fr-FR"/>
        </w:rPr>
      </w:pPr>
    </w:p>
    <w:p w14:paraId="5BFE8139" w14:textId="77777777" w:rsidR="003339F7" w:rsidRDefault="003339F7" w:rsidP="004E4764">
      <w:pPr>
        <w:rPr>
          <w:lang w:val="fr-FR"/>
        </w:rPr>
      </w:pPr>
    </w:p>
    <w:p w14:paraId="0595E06B" w14:textId="77777777" w:rsidR="003339F7" w:rsidRDefault="003339F7" w:rsidP="00F9229A">
      <w:pPr>
        <w:ind w:firstLine="0"/>
        <w:rPr>
          <w:lang w:val="fr-FR"/>
        </w:rPr>
      </w:pPr>
    </w:p>
    <w:p w14:paraId="5945BFAF" w14:textId="3336229D" w:rsidR="004E4764" w:rsidRDefault="004E4764" w:rsidP="004E4764">
      <w:pPr>
        <w:pStyle w:val="Heading3"/>
        <w:numPr>
          <w:ilvl w:val="2"/>
          <w:numId w:val="55"/>
        </w:numPr>
        <w:rPr>
          <w:lang w:val="fr-FR"/>
        </w:rPr>
      </w:pPr>
      <w:bookmarkStart w:id="516" w:name="_Toc215349708"/>
      <w:r>
        <w:rPr>
          <w:lang w:val="fr-FR"/>
        </w:rPr>
        <w:lastRenderedPageBreak/>
        <w:t>Intérêt scientifique et industriel</w:t>
      </w:r>
      <w:bookmarkEnd w:id="516"/>
    </w:p>
    <w:p w14:paraId="3D83ABA6" w14:textId="77777777" w:rsidR="000A37E2" w:rsidRPr="000A37E2" w:rsidRDefault="000A37E2" w:rsidP="000A37E2">
      <w:pPr>
        <w:rPr>
          <w:lang w:val="fr-FR"/>
        </w:rPr>
      </w:pPr>
      <w:r w:rsidRPr="000A37E2">
        <w:rPr>
          <w:lang w:val="fr-FR"/>
        </w:rPr>
        <w:t xml:space="preserve">Ce </w:t>
      </w:r>
      <w:proofErr w:type="spellStart"/>
      <w:r w:rsidRPr="000A37E2">
        <w:rPr>
          <w:lang w:val="fr-FR"/>
        </w:rPr>
        <w:t>dataset</w:t>
      </w:r>
      <w:proofErr w:type="spellEnd"/>
      <w:r w:rsidRPr="000A37E2">
        <w:rPr>
          <w:lang w:val="fr-FR"/>
        </w:rPr>
        <w:t xml:space="preserve"> est particulièrement pertinent car :</w:t>
      </w:r>
    </w:p>
    <w:p w14:paraId="01513C0F" w14:textId="77777777" w:rsidR="000A37E2" w:rsidRDefault="000A37E2" w:rsidP="000A37E2">
      <w:pPr>
        <w:pStyle w:val="ListParagraph"/>
        <w:numPr>
          <w:ilvl w:val="0"/>
          <w:numId w:val="59"/>
        </w:numPr>
        <w:rPr>
          <w:lang w:val="fr-FR"/>
        </w:rPr>
      </w:pPr>
      <w:r w:rsidRPr="000A37E2">
        <w:rPr>
          <w:lang w:val="fr-FR"/>
        </w:rPr>
        <w:t xml:space="preserve">Il combine des </w:t>
      </w:r>
      <w:r w:rsidRPr="000A37E2">
        <w:rPr>
          <w:b/>
          <w:bCs/>
          <w:lang w:val="fr-FR"/>
        </w:rPr>
        <w:t>signaux vibratoires et thermodynamiques</w:t>
      </w:r>
      <w:r w:rsidRPr="000A37E2">
        <w:rPr>
          <w:lang w:val="fr-FR"/>
        </w:rPr>
        <w:t xml:space="preserve"> (pression, température, débit), offrant une vision multidimensionnelle du fonctionnement de la pompe.</w:t>
      </w:r>
    </w:p>
    <w:p w14:paraId="27B4A3F4" w14:textId="77777777" w:rsidR="000A37E2" w:rsidRDefault="000A37E2" w:rsidP="000A37E2">
      <w:pPr>
        <w:pStyle w:val="ListParagraph"/>
        <w:numPr>
          <w:ilvl w:val="0"/>
          <w:numId w:val="59"/>
        </w:numPr>
        <w:rPr>
          <w:lang w:val="fr-FR"/>
        </w:rPr>
      </w:pPr>
      <w:r w:rsidRPr="000A37E2">
        <w:rPr>
          <w:lang w:val="fr-FR"/>
        </w:rPr>
        <w:t xml:space="preserve">Il inclut des </w:t>
      </w:r>
      <w:r w:rsidRPr="000A37E2">
        <w:rPr>
          <w:b/>
          <w:bCs/>
          <w:lang w:val="fr-FR"/>
        </w:rPr>
        <w:t>cas sévères de cavitation</w:t>
      </w:r>
      <w:r w:rsidRPr="000A37E2">
        <w:rPr>
          <w:lang w:val="fr-FR"/>
        </w:rPr>
        <w:t>, indispensables pour calibrer et valider les modèles de diagnostic.</w:t>
      </w:r>
    </w:p>
    <w:p w14:paraId="2DD5F995" w14:textId="77777777" w:rsidR="000A37E2" w:rsidRDefault="000A37E2" w:rsidP="000A37E2">
      <w:pPr>
        <w:pStyle w:val="ListParagraph"/>
        <w:numPr>
          <w:ilvl w:val="0"/>
          <w:numId w:val="59"/>
        </w:numPr>
        <w:rPr>
          <w:lang w:val="fr-FR"/>
        </w:rPr>
      </w:pPr>
      <w:r w:rsidRPr="000A37E2">
        <w:rPr>
          <w:lang w:val="fr-FR"/>
        </w:rPr>
        <w:t xml:space="preserve">Sa taille (100 000 lignes) permet d’entraîner des modèles de machine </w:t>
      </w:r>
      <w:proofErr w:type="spellStart"/>
      <w:r w:rsidRPr="000A37E2">
        <w:rPr>
          <w:lang w:val="fr-FR"/>
        </w:rPr>
        <w:t>learning</w:t>
      </w:r>
      <w:proofErr w:type="spellEnd"/>
      <w:r w:rsidRPr="000A37E2">
        <w:rPr>
          <w:lang w:val="fr-FR"/>
        </w:rPr>
        <w:t xml:space="preserve"> et </w:t>
      </w:r>
      <w:proofErr w:type="spellStart"/>
      <w:r w:rsidRPr="000A37E2">
        <w:rPr>
          <w:lang w:val="fr-FR"/>
        </w:rPr>
        <w:t>deep</w:t>
      </w:r>
      <w:proofErr w:type="spellEnd"/>
      <w:r w:rsidRPr="000A37E2">
        <w:rPr>
          <w:lang w:val="fr-FR"/>
        </w:rPr>
        <w:t xml:space="preserve"> </w:t>
      </w:r>
      <w:proofErr w:type="spellStart"/>
      <w:r w:rsidRPr="000A37E2">
        <w:rPr>
          <w:lang w:val="fr-FR"/>
        </w:rPr>
        <w:t>learning</w:t>
      </w:r>
      <w:proofErr w:type="spellEnd"/>
      <w:r w:rsidRPr="000A37E2">
        <w:rPr>
          <w:lang w:val="fr-FR"/>
        </w:rPr>
        <w:t xml:space="preserve"> avec une bonne représentativité statistique.</w:t>
      </w:r>
    </w:p>
    <w:p w14:paraId="35F3D44F" w14:textId="001E84B6" w:rsidR="000A37E2" w:rsidRPr="000A37E2" w:rsidRDefault="000A37E2" w:rsidP="000A37E2">
      <w:pPr>
        <w:pStyle w:val="ListParagraph"/>
        <w:numPr>
          <w:ilvl w:val="0"/>
          <w:numId w:val="59"/>
        </w:numPr>
        <w:rPr>
          <w:lang w:val="fr-FR"/>
        </w:rPr>
      </w:pPr>
      <w:r w:rsidRPr="000A37E2">
        <w:rPr>
          <w:lang w:val="fr-FR"/>
        </w:rPr>
        <w:t>Son format Excel le rend directement compatible avec les pipelines développés (</w:t>
      </w:r>
      <w:proofErr w:type="spellStart"/>
      <w:r w:rsidRPr="000A37E2">
        <w:rPr>
          <w:lang w:val="fr-FR"/>
        </w:rPr>
        <w:t>Random</w:t>
      </w:r>
      <w:proofErr w:type="spellEnd"/>
      <w:r w:rsidRPr="000A37E2">
        <w:rPr>
          <w:lang w:val="fr-FR"/>
        </w:rPr>
        <w:t xml:space="preserve"> Forest et CNN+LSTM).</w:t>
      </w:r>
    </w:p>
    <w:p w14:paraId="6457A20D" w14:textId="6624B523" w:rsidR="004E4764" w:rsidRDefault="000A37E2" w:rsidP="000A37E2">
      <w:pPr>
        <w:rPr>
          <w:lang w:val="fr-FR"/>
        </w:rPr>
      </w:pPr>
      <w:r w:rsidRPr="000A37E2">
        <w:rPr>
          <w:lang w:val="fr-FR"/>
        </w:rPr>
        <w:t>Ainsi, ce jeu de données constitue une base solide pour l’évaluation comparative des modèles de détection de défaillances, tout en reflétant fidèlement les contraintes industrielles liées à la rareté des anomalies.</w:t>
      </w:r>
    </w:p>
    <w:p w14:paraId="6B9F8E1C" w14:textId="56949155" w:rsidR="000A37E2" w:rsidRDefault="000A37E2" w:rsidP="000A37E2">
      <w:pPr>
        <w:pStyle w:val="Heading2"/>
        <w:numPr>
          <w:ilvl w:val="1"/>
          <w:numId w:val="55"/>
        </w:numPr>
        <w:rPr>
          <w:lang w:val="fr-FR"/>
        </w:rPr>
      </w:pPr>
      <w:bookmarkStart w:id="517" w:name="_Toc215349709"/>
      <w:r>
        <w:rPr>
          <w:lang w:val="fr-FR"/>
        </w:rPr>
        <w:t xml:space="preserve">Résultat du modèle </w:t>
      </w:r>
      <w:proofErr w:type="spellStart"/>
      <w:r>
        <w:rPr>
          <w:lang w:val="fr-FR"/>
        </w:rPr>
        <w:t>Random</w:t>
      </w:r>
      <w:proofErr w:type="spellEnd"/>
      <w:r>
        <w:rPr>
          <w:lang w:val="fr-FR"/>
        </w:rPr>
        <w:t xml:space="preserve"> Forest</w:t>
      </w:r>
      <w:bookmarkEnd w:id="517"/>
      <w:r>
        <w:rPr>
          <w:lang w:val="fr-FR"/>
        </w:rPr>
        <w:t xml:space="preserve"> </w:t>
      </w:r>
    </w:p>
    <w:p w14:paraId="647A3B25" w14:textId="77777777" w:rsidR="000A37E2" w:rsidRDefault="000A37E2" w:rsidP="000A37E2">
      <w:pPr>
        <w:rPr>
          <w:lang w:val="fr-FR"/>
        </w:rPr>
      </w:pPr>
      <w:r w:rsidRPr="000A37E2">
        <w:rPr>
          <w:lang w:val="fr-FR"/>
        </w:rPr>
        <w:t xml:space="preserve">Le premier modèle testé est un </w:t>
      </w:r>
      <w:proofErr w:type="spellStart"/>
      <w:r w:rsidRPr="000A37E2">
        <w:rPr>
          <w:lang w:val="fr-FR"/>
        </w:rPr>
        <w:t>Random</w:t>
      </w:r>
      <w:proofErr w:type="spellEnd"/>
      <w:r w:rsidRPr="000A37E2">
        <w:rPr>
          <w:lang w:val="fr-FR"/>
        </w:rPr>
        <w:t xml:space="preserve"> Forest Classifier, choisi pour sa robustesse face aux données tabulaires et sa capacité à gérer les déséquilibres de classes. Il repose sur un ensemble d’arbres de décision entraînés sur des sous-échantillons aléatoires du jeu de données, dont les prédictions sont agrégées par vote majoritaire. Ce modèle est particulièrement adapté aux environnements industriels où les variables sont hétérogènes et les défaillances rares.</w:t>
      </w:r>
    </w:p>
    <w:p w14:paraId="0818296F" w14:textId="748DA8B8" w:rsidR="000A37E2" w:rsidRDefault="000A37E2" w:rsidP="000A37E2">
      <w:pPr>
        <w:pStyle w:val="Heading3"/>
        <w:numPr>
          <w:ilvl w:val="2"/>
          <w:numId w:val="55"/>
        </w:numPr>
        <w:rPr>
          <w:lang w:val="fr-FR"/>
        </w:rPr>
      </w:pPr>
      <w:bookmarkStart w:id="518" w:name="_Toc215349710"/>
      <w:r>
        <w:rPr>
          <w:lang w:val="fr-FR"/>
        </w:rPr>
        <w:t>Méthodologie d’entrainement</w:t>
      </w:r>
      <w:bookmarkEnd w:id="518"/>
    </w:p>
    <w:p w14:paraId="6C4F8A97" w14:textId="42D73DAB" w:rsidR="000A37E2" w:rsidRDefault="000A37E2" w:rsidP="000A37E2">
      <w:pPr>
        <w:rPr>
          <w:lang w:val="fr-FR"/>
        </w:rPr>
      </w:pPr>
      <w:r w:rsidRPr="000A37E2">
        <w:rPr>
          <w:lang w:val="fr-FR"/>
        </w:rPr>
        <w:t xml:space="preserve">Le modèle a été entraîné sur </w:t>
      </w:r>
      <w:r w:rsidRPr="000A37E2">
        <w:rPr>
          <w:b/>
          <w:bCs/>
          <w:lang w:val="fr-FR"/>
        </w:rPr>
        <w:t>80 % des données</w:t>
      </w:r>
      <w:r w:rsidRPr="000A37E2">
        <w:rPr>
          <w:lang w:val="fr-FR"/>
        </w:rPr>
        <w:t xml:space="preserve"> (soit 80 000 lignes), avec une pondération automatique des classes (</w:t>
      </w:r>
      <w:proofErr w:type="spellStart"/>
      <w:r w:rsidRPr="000A37E2">
        <w:rPr>
          <w:b/>
          <w:bCs/>
          <w:i/>
          <w:iCs/>
          <w:lang w:val="fr-FR"/>
        </w:rPr>
        <w:t>class_weight</w:t>
      </w:r>
      <w:proofErr w:type="spellEnd"/>
      <w:r w:rsidRPr="000A37E2">
        <w:rPr>
          <w:b/>
          <w:bCs/>
          <w:i/>
          <w:iCs/>
          <w:lang w:val="fr-FR"/>
        </w:rPr>
        <w:t>="</w:t>
      </w:r>
      <w:proofErr w:type="spellStart"/>
      <w:r w:rsidRPr="000A37E2">
        <w:rPr>
          <w:b/>
          <w:bCs/>
          <w:i/>
          <w:iCs/>
          <w:lang w:val="fr-FR"/>
        </w:rPr>
        <w:t>balanced</w:t>
      </w:r>
      <w:proofErr w:type="spellEnd"/>
      <w:r w:rsidRPr="000A37E2">
        <w:rPr>
          <w:b/>
          <w:bCs/>
          <w:i/>
          <w:iCs/>
          <w:lang w:val="fr-FR"/>
        </w:rPr>
        <w:t>"</w:t>
      </w:r>
      <w:r w:rsidRPr="000A37E2">
        <w:rPr>
          <w:lang w:val="fr-FR"/>
        </w:rPr>
        <w:t>) pour compenser le déséquilibre entre les cas normaux (</w:t>
      </w:r>
      <w:proofErr w:type="spellStart"/>
      <w:r w:rsidRPr="000A37E2">
        <w:rPr>
          <w:b/>
          <w:bCs/>
          <w:i/>
          <w:iCs/>
          <w:lang w:val="fr-FR"/>
        </w:rPr>
        <w:t>failure</w:t>
      </w:r>
      <w:proofErr w:type="spellEnd"/>
      <w:r w:rsidRPr="000A37E2">
        <w:rPr>
          <w:b/>
          <w:bCs/>
          <w:i/>
          <w:iCs/>
          <w:lang w:val="fr-FR"/>
        </w:rPr>
        <w:t xml:space="preserve"> = 0</w:t>
      </w:r>
      <w:r w:rsidRPr="000A37E2">
        <w:rPr>
          <w:lang w:val="fr-FR"/>
        </w:rPr>
        <w:t>) et les cas de cavitation sévère (</w:t>
      </w:r>
      <w:proofErr w:type="spellStart"/>
      <w:r w:rsidRPr="000A37E2">
        <w:rPr>
          <w:b/>
          <w:bCs/>
          <w:i/>
          <w:iCs/>
          <w:lang w:val="fr-FR"/>
        </w:rPr>
        <w:t>failure</w:t>
      </w:r>
      <w:proofErr w:type="spellEnd"/>
      <w:r w:rsidRPr="000A37E2">
        <w:rPr>
          <w:b/>
          <w:bCs/>
          <w:i/>
          <w:iCs/>
          <w:lang w:val="fr-FR"/>
        </w:rPr>
        <w:t xml:space="preserve"> = 1</w:t>
      </w:r>
      <w:r w:rsidRPr="000A37E2">
        <w:rPr>
          <w:lang w:val="fr-FR"/>
        </w:rPr>
        <w:t xml:space="preserve">). Les </w:t>
      </w:r>
      <w:r w:rsidRPr="000A37E2">
        <w:rPr>
          <w:b/>
          <w:bCs/>
          <w:lang w:val="fr-FR"/>
        </w:rPr>
        <w:t>20 % restants</w:t>
      </w:r>
      <w:r w:rsidRPr="000A37E2">
        <w:rPr>
          <w:lang w:val="fr-FR"/>
        </w:rPr>
        <w:t xml:space="preserve"> ont été utilisés pour l’évaluation (20 000 lignes).</w:t>
      </w:r>
    </w:p>
    <w:p w14:paraId="6E17BE2A" w14:textId="77777777" w:rsidR="00EE02BF" w:rsidRDefault="00EE02BF" w:rsidP="000A37E2">
      <w:pPr>
        <w:rPr>
          <w:lang w:val="fr-FR"/>
        </w:rPr>
      </w:pPr>
    </w:p>
    <w:p w14:paraId="065582D4" w14:textId="77777777" w:rsidR="00EE02BF" w:rsidRDefault="00EE02BF" w:rsidP="000A37E2">
      <w:pPr>
        <w:rPr>
          <w:lang w:val="fr-FR"/>
        </w:rPr>
      </w:pPr>
    </w:p>
    <w:p w14:paraId="2AFB0B8B" w14:textId="77777777" w:rsidR="00EE02BF" w:rsidRDefault="00EE02BF" w:rsidP="000A37E2">
      <w:pPr>
        <w:rPr>
          <w:lang w:val="fr-FR"/>
        </w:rPr>
      </w:pPr>
    </w:p>
    <w:p w14:paraId="3FA701F6" w14:textId="77777777" w:rsidR="00EE02BF" w:rsidRDefault="00EE02BF" w:rsidP="000A37E2">
      <w:pPr>
        <w:rPr>
          <w:lang w:val="fr-FR"/>
        </w:rPr>
      </w:pPr>
    </w:p>
    <w:p w14:paraId="1BDB6354" w14:textId="77777777" w:rsidR="00EE02BF" w:rsidRDefault="00EE02BF" w:rsidP="000A37E2">
      <w:pPr>
        <w:rPr>
          <w:lang w:val="fr-FR"/>
        </w:rPr>
      </w:pPr>
    </w:p>
    <w:p w14:paraId="143DA823" w14:textId="33103ECF" w:rsidR="000A37E2" w:rsidRDefault="000A37E2" w:rsidP="000A37E2">
      <w:pPr>
        <w:pStyle w:val="Heading3"/>
        <w:numPr>
          <w:ilvl w:val="2"/>
          <w:numId w:val="55"/>
        </w:numPr>
        <w:rPr>
          <w:lang w:val="fr-FR"/>
        </w:rPr>
      </w:pPr>
      <w:bookmarkStart w:id="519" w:name="_Toc215349711"/>
      <w:r>
        <w:rPr>
          <w:lang w:val="fr-FR"/>
        </w:rPr>
        <w:lastRenderedPageBreak/>
        <w:t>Résultats obtenus</w:t>
      </w:r>
      <w:bookmarkEnd w:id="519"/>
    </w:p>
    <w:p w14:paraId="7BE2C293" w14:textId="4C91730E" w:rsidR="000A37E2" w:rsidRDefault="000A37E2" w:rsidP="000A37E2">
      <w:pPr>
        <w:rPr>
          <w:lang w:val="fr-FR"/>
        </w:rPr>
      </w:pPr>
      <w:r w:rsidRPr="000A37E2">
        <w:rPr>
          <w:lang w:val="fr-FR"/>
        </w:rPr>
        <w:t>La performance du modèle sur les données de test est remarquable</w:t>
      </w:r>
      <w:r>
        <w:rPr>
          <w:lang w:val="fr-FR"/>
        </w:rPr>
        <w:t> </w:t>
      </w:r>
    </w:p>
    <w:p w14:paraId="61D67D54" w14:textId="66017677" w:rsidR="00EE02BF" w:rsidRPr="00EE02BF" w:rsidRDefault="00EE02BF" w:rsidP="00EE02BF">
      <w:pPr>
        <w:pStyle w:val="Caption"/>
        <w:keepNext/>
        <w:rPr>
          <w:lang w:val="fr-FR"/>
        </w:rPr>
      </w:pPr>
      <w:bookmarkStart w:id="520" w:name="_Toc215348956"/>
      <w:r w:rsidRPr="00EE02BF">
        <w:rPr>
          <w:lang w:val="fr-FR"/>
        </w:rPr>
        <w:t xml:space="preserve">Tableau </w:t>
      </w:r>
      <w:r w:rsidR="001E3B97">
        <w:rPr>
          <w:lang w:val="fr-FR"/>
        </w:rPr>
        <w:fldChar w:fldCharType="begin"/>
      </w:r>
      <w:r w:rsidR="001E3B97">
        <w:rPr>
          <w:lang w:val="fr-FR"/>
        </w:rPr>
        <w:instrText xml:space="preserve"> STYLEREF 1 \s </w:instrText>
      </w:r>
      <w:r w:rsidR="001E3B97">
        <w:rPr>
          <w:lang w:val="fr-FR"/>
        </w:rPr>
        <w:fldChar w:fldCharType="separate"/>
      </w:r>
      <w:r w:rsidR="001E3B97">
        <w:rPr>
          <w:noProof/>
          <w:lang w:val="fr-FR"/>
        </w:rPr>
        <w:t>IV</w:t>
      </w:r>
      <w:r w:rsidR="001E3B97">
        <w:rPr>
          <w:lang w:val="fr-FR"/>
        </w:rPr>
        <w:fldChar w:fldCharType="end"/>
      </w:r>
      <w:r w:rsidR="001E3B97">
        <w:rPr>
          <w:lang w:val="fr-FR"/>
        </w:rPr>
        <w:noBreakHyphen/>
      </w:r>
      <w:r w:rsidR="001E3B97">
        <w:rPr>
          <w:lang w:val="fr-FR"/>
        </w:rPr>
        <w:fldChar w:fldCharType="begin"/>
      </w:r>
      <w:r w:rsidR="001E3B97">
        <w:rPr>
          <w:lang w:val="fr-FR"/>
        </w:rPr>
        <w:instrText xml:space="preserve"> SEQ Tableau \* ARABIC \s 1 </w:instrText>
      </w:r>
      <w:r w:rsidR="001E3B97">
        <w:rPr>
          <w:lang w:val="fr-FR"/>
        </w:rPr>
        <w:fldChar w:fldCharType="separate"/>
      </w:r>
      <w:r w:rsidR="001E3B97">
        <w:rPr>
          <w:noProof/>
          <w:lang w:val="fr-FR"/>
        </w:rPr>
        <w:t>1</w:t>
      </w:r>
      <w:r w:rsidR="001E3B97">
        <w:rPr>
          <w:lang w:val="fr-FR"/>
        </w:rPr>
        <w:fldChar w:fldCharType="end"/>
      </w:r>
      <w:r w:rsidRPr="00EE02BF">
        <w:rPr>
          <w:lang w:val="fr-FR"/>
        </w:rPr>
        <w:t xml:space="preserve">: Performance du modèle </w:t>
      </w:r>
      <w:proofErr w:type="spellStart"/>
      <w:r w:rsidRPr="00EE02BF">
        <w:rPr>
          <w:lang w:val="fr-FR"/>
        </w:rPr>
        <w:t>Random</w:t>
      </w:r>
      <w:proofErr w:type="spellEnd"/>
      <w:r w:rsidRPr="00EE02BF">
        <w:rPr>
          <w:lang w:val="fr-FR"/>
        </w:rPr>
        <w:t xml:space="preserve"> Forest</w:t>
      </w:r>
      <w:bookmarkEnd w:id="520"/>
    </w:p>
    <w:tbl>
      <w:tblPr>
        <w:tblStyle w:val="TableGrid"/>
        <w:tblW w:w="0" w:type="auto"/>
        <w:tblLook w:val="04A0" w:firstRow="1" w:lastRow="0" w:firstColumn="1" w:lastColumn="0" w:noHBand="0" w:noVBand="1"/>
      </w:tblPr>
      <w:tblGrid>
        <w:gridCol w:w="1785"/>
        <w:gridCol w:w="1783"/>
        <w:gridCol w:w="1757"/>
        <w:gridCol w:w="1732"/>
        <w:gridCol w:w="1770"/>
      </w:tblGrid>
      <w:tr w:rsidR="000A37E2" w:rsidRPr="000A37E2" w14:paraId="217A284E" w14:textId="77777777" w:rsidTr="000A37E2">
        <w:tc>
          <w:tcPr>
            <w:tcW w:w="1870" w:type="dxa"/>
          </w:tcPr>
          <w:p w14:paraId="768D8415" w14:textId="6A9F61C7" w:rsidR="000A37E2" w:rsidRPr="000A37E2" w:rsidRDefault="000A37E2" w:rsidP="000A37E2">
            <w:pPr>
              <w:ind w:firstLine="0"/>
              <w:rPr>
                <w:b/>
                <w:bCs/>
                <w:lang w:val="fr-FR"/>
              </w:rPr>
            </w:pPr>
            <w:r w:rsidRPr="000A37E2">
              <w:rPr>
                <w:b/>
                <w:bCs/>
                <w:lang w:val="fr-FR"/>
              </w:rPr>
              <w:t>Classe</w:t>
            </w:r>
          </w:p>
        </w:tc>
        <w:tc>
          <w:tcPr>
            <w:tcW w:w="1870" w:type="dxa"/>
          </w:tcPr>
          <w:p w14:paraId="2E110F6B" w14:textId="4182954F" w:rsidR="000A37E2" w:rsidRPr="000A37E2" w:rsidRDefault="000A37E2" w:rsidP="000A37E2">
            <w:pPr>
              <w:ind w:firstLine="0"/>
              <w:rPr>
                <w:b/>
                <w:bCs/>
                <w:lang w:val="fr-FR"/>
              </w:rPr>
            </w:pPr>
            <w:r w:rsidRPr="000A37E2">
              <w:rPr>
                <w:b/>
                <w:bCs/>
                <w:lang w:val="fr-FR"/>
              </w:rPr>
              <w:t>Précision</w:t>
            </w:r>
          </w:p>
        </w:tc>
        <w:tc>
          <w:tcPr>
            <w:tcW w:w="1870" w:type="dxa"/>
          </w:tcPr>
          <w:p w14:paraId="5F894407" w14:textId="01A7C067" w:rsidR="000A37E2" w:rsidRPr="000A37E2" w:rsidRDefault="000A37E2" w:rsidP="000A37E2">
            <w:pPr>
              <w:ind w:firstLine="0"/>
              <w:rPr>
                <w:b/>
                <w:bCs/>
                <w:lang w:val="fr-FR"/>
              </w:rPr>
            </w:pPr>
            <w:r w:rsidRPr="000A37E2">
              <w:rPr>
                <w:b/>
                <w:bCs/>
                <w:lang w:val="fr-FR"/>
              </w:rPr>
              <w:t xml:space="preserve">Rappel </w:t>
            </w:r>
          </w:p>
        </w:tc>
        <w:tc>
          <w:tcPr>
            <w:tcW w:w="1870" w:type="dxa"/>
          </w:tcPr>
          <w:p w14:paraId="30039750" w14:textId="02E60FBF" w:rsidR="000A37E2" w:rsidRPr="000A37E2" w:rsidRDefault="000A37E2" w:rsidP="000A37E2">
            <w:pPr>
              <w:ind w:firstLine="0"/>
              <w:rPr>
                <w:b/>
                <w:bCs/>
                <w:lang w:val="fr-FR"/>
              </w:rPr>
            </w:pPr>
            <w:r w:rsidRPr="000A37E2">
              <w:rPr>
                <w:b/>
                <w:bCs/>
                <w:lang w:val="fr-FR"/>
              </w:rPr>
              <w:t>F1-score</w:t>
            </w:r>
          </w:p>
        </w:tc>
        <w:tc>
          <w:tcPr>
            <w:tcW w:w="1870" w:type="dxa"/>
          </w:tcPr>
          <w:p w14:paraId="14D09894" w14:textId="7B4E8286" w:rsidR="000A37E2" w:rsidRPr="000A37E2" w:rsidRDefault="000A37E2" w:rsidP="000A37E2">
            <w:pPr>
              <w:ind w:firstLine="0"/>
              <w:rPr>
                <w:b/>
                <w:bCs/>
                <w:lang w:val="fr-FR"/>
              </w:rPr>
            </w:pPr>
            <w:r w:rsidRPr="000A37E2">
              <w:rPr>
                <w:b/>
                <w:bCs/>
                <w:lang w:val="fr-FR"/>
              </w:rPr>
              <w:t>Support</w:t>
            </w:r>
          </w:p>
        </w:tc>
      </w:tr>
      <w:tr w:rsidR="000A37E2" w14:paraId="0776941E" w14:textId="77777777" w:rsidTr="000A37E2">
        <w:tc>
          <w:tcPr>
            <w:tcW w:w="1870" w:type="dxa"/>
          </w:tcPr>
          <w:p w14:paraId="669F8E55" w14:textId="15D08B94" w:rsidR="000A37E2" w:rsidRDefault="000A37E2" w:rsidP="000A37E2">
            <w:pPr>
              <w:ind w:firstLine="0"/>
              <w:rPr>
                <w:lang w:val="fr-FR"/>
              </w:rPr>
            </w:pPr>
            <w:r>
              <w:rPr>
                <w:lang w:val="fr-FR"/>
              </w:rPr>
              <w:t>0 (normal)</w:t>
            </w:r>
          </w:p>
        </w:tc>
        <w:tc>
          <w:tcPr>
            <w:tcW w:w="1870" w:type="dxa"/>
          </w:tcPr>
          <w:p w14:paraId="1224320A" w14:textId="3FA7E3E4" w:rsidR="000A37E2" w:rsidRDefault="000A37E2" w:rsidP="000A37E2">
            <w:pPr>
              <w:ind w:firstLine="0"/>
              <w:rPr>
                <w:lang w:val="fr-FR"/>
              </w:rPr>
            </w:pPr>
            <w:r>
              <w:rPr>
                <w:lang w:val="fr-FR"/>
              </w:rPr>
              <w:t>1.00</w:t>
            </w:r>
          </w:p>
        </w:tc>
        <w:tc>
          <w:tcPr>
            <w:tcW w:w="1870" w:type="dxa"/>
          </w:tcPr>
          <w:p w14:paraId="11A07756" w14:textId="4A96ACED" w:rsidR="000A37E2" w:rsidRDefault="000A37E2" w:rsidP="000A37E2">
            <w:pPr>
              <w:ind w:firstLine="0"/>
              <w:rPr>
                <w:lang w:val="fr-FR"/>
              </w:rPr>
            </w:pPr>
            <w:r>
              <w:rPr>
                <w:lang w:val="fr-FR"/>
              </w:rPr>
              <w:t>1.00</w:t>
            </w:r>
          </w:p>
        </w:tc>
        <w:tc>
          <w:tcPr>
            <w:tcW w:w="1870" w:type="dxa"/>
          </w:tcPr>
          <w:p w14:paraId="540EDF94" w14:textId="738BB6D1" w:rsidR="000A37E2" w:rsidRDefault="000A37E2" w:rsidP="000A37E2">
            <w:pPr>
              <w:ind w:firstLine="0"/>
              <w:rPr>
                <w:lang w:val="fr-FR"/>
              </w:rPr>
            </w:pPr>
            <w:r>
              <w:rPr>
                <w:lang w:val="fr-FR"/>
              </w:rPr>
              <w:t>1.00</w:t>
            </w:r>
          </w:p>
        </w:tc>
        <w:tc>
          <w:tcPr>
            <w:tcW w:w="1870" w:type="dxa"/>
          </w:tcPr>
          <w:p w14:paraId="59A41997" w14:textId="54812544" w:rsidR="000A37E2" w:rsidRDefault="000A37E2" w:rsidP="000A37E2">
            <w:pPr>
              <w:ind w:firstLine="0"/>
              <w:rPr>
                <w:lang w:val="fr-FR"/>
              </w:rPr>
            </w:pPr>
            <w:r>
              <w:rPr>
                <w:lang w:val="fr-FR"/>
              </w:rPr>
              <w:t>19600</w:t>
            </w:r>
          </w:p>
        </w:tc>
      </w:tr>
      <w:tr w:rsidR="000A37E2" w14:paraId="42D30326" w14:textId="77777777" w:rsidTr="000A37E2">
        <w:tc>
          <w:tcPr>
            <w:tcW w:w="1870" w:type="dxa"/>
          </w:tcPr>
          <w:p w14:paraId="2E017D96" w14:textId="1FF617ED" w:rsidR="000A37E2" w:rsidRDefault="000A37E2" w:rsidP="000A37E2">
            <w:pPr>
              <w:ind w:firstLine="0"/>
              <w:rPr>
                <w:lang w:val="fr-FR"/>
              </w:rPr>
            </w:pPr>
            <w:r>
              <w:rPr>
                <w:lang w:val="fr-FR"/>
              </w:rPr>
              <w:t>1 (échec)</w:t>
            </w:r>
          </w:p>
        </w:tc>
        <w:tc>
          <w:tcPr>
            <w:tcW w:w="1870" w:type="dxa"/>
          </w:tcPr>
          <w:p w14:paraId="0A3BB026" w14:textId="5E447A3D" w:rsidR="000A37E2" w:rsidRDefault="000A37E2" w:rsidP="000A37E2">
            <w:pPr>
              <w:ind w:firstLine="0"/>
              <w:rPr>
                <w:lang w:val="fr-FR"/>
              </w:rPr>
            </w:pPr>
            <w:r>
              <w:rPr>
                <w:lang w:val="fr-FR"/>
              </w:rPr>
              <w:t>1.00</w:t>
            </w:r>
          </w:p>
        </w:tc>
        <w:tc>
          <w:tcPr>
            <w:tcW w:w="1870" w:type="dxa"/>
          </w:tcPr>
          <w:p w14:paraId="2EE14E50" w14:textId="6D54B69F" w:rsidR="000A37E2" w:rsidRDefault="000A37E2" w:rsidP="000A37E2">
            <w:pPr>
              <w:ind w:firstLine="0"/>
              <w:rPr>
                <w:lang w:val="fr-FR"/>
              </w:rPr>
            </w:pPr>
            <w:r>
              <w:rPr>
                <w:lang w:val="fr-FR"/>
              </w:rPr>
              <w:t>0.99</w:t>
            </w:r>
          </w:p>
        </w:tc>
        <w:tc>
          <w:tcPr>
            <w:tcW w:w="1870" w:type="dxa"/>
          </w:tcPr>
          <w:p w14:paraId="148628DC" w14:textId="410F14D8" w:rsidR="000A37E2" w:rsidRDefault="000A37E2" w:rsidP="000A37E2">
            <w:pPr>
              <w:ind w:firstLine="0"/>
              <w:rPr>
                <w:lang w:val="fr-FR"/>
              </w:rPr>
            </w:pPr>
            <w:r>
              <w:rPr>
                <w:lang w:val="fr-FR"/>
              </w:rPr>
              <w:t>0.99</w:t>
            </w:r>
          </w:p>
        </w:tc>
        <w:tc>
          <w:tcPr>
            <w:tcW w:w="1870" w:type="dxa"/>
          </w:tcPr>
          <w:p w14:paraId="79DA3292" w14:textId="5AB30217" w:rsidR="000A37E2" w:rsidRDefault="000A37E2" w:rsidP="000A37E2">
            <w:pPr>
              <w:ind w:firstLine="0"/>
              <w:rPr>
                <w:lang w:val="fr-FR"/>
              </w:rPr>
            </w:pPr>
            <w:r>
              <w:rPr>
                <w:lang w:val="fr-FR"/>
              </w:rPr>
              <w:t>400</w:t>
            </w:r>
          </w:p>
        </w:tc>
      </w:tr>
      <w:tr w:rsidR="000A37E2" w:rsidRPr="00EE02BF" w14:paraId="471EFAF7" w14:textId="77777777" w:rsidTr="00EE02BF">
        <w:tc>
          <w:tcPr>
            <w:tcW w:w="1870" w:type="dxa"/>
            <w:vAlign w:val="center"/>
          </w:tcPr>
          <w:p w14:paraId="76DF3A74" w14:textId="43A09A5C" w:rsidR="000A37E2" w:rsidRPr="00EE02BF" w:rsidRDefault="000A37E2" w:rsidP="00EE02BF">
            <w:pPr>
              <w:ind w:firstLine="0"/>
              <w:jc w:val="center"/>
              <w:rPr>
                <w:b/>
                <w:bCs/>
                <w:lang w:val="fr-FR"/>
              </w:rPr>
            </w:pPr>
            <w:proofErr w:type="spellStart"/>
            <w:r w:rsidRPr="00EE02BF">
              <w:rPr>
                <w:b/>
                <w:bCs/>
                <w:lang w:val="fr-FR"/>
              </w:rPr>
              <w:t>Accuracy</w:t>
            </w:r>
            <w:proofErr w:type="spellEnd"/>
            <w:r w:rsidRPr="00EE02BF">
              <w:rPr>
                <w:b/>
                <w:bCs/>
                <w:lang w:val="fr-FR"/>
              </w:rPr>
              <w:t xml:space="preserve"> globale</w:t>
            </w:r>
          </w:p>
        </w:tc>
        <w:tc>
          <w:tcPr>
            <w:tcW w:w="1870" w:type="dxa"/>
            <w:vAlign w:val="center"/>
          </w:tcPr>
          <w:p w14:paraId="6CD27670" w14:textId="10C9A166" w:rsidR="000A37E2" w:rsidRPr="00EE02BF" w:rsidRDefault="00EE02BF" w:rsidP="00EE02BF">
            <w:pPr>
              <w:ind w:firstLine="0"/>
              <w:jc w:val="center"/>
              <w:rPr>
                <w:b/>
                <w:bCs/>
                <w:lang w:val="fr-FR"/>
              </w:rPr>
            </w:pPr>
            <w:r w:rsidRPr="00EE02BF">
              <w:rPr>
                <w:b/>
                <w:bCs/>
                <w:lang w:val="fr-FR"/>
              </w:rPr>
              <w:t>-</w:t>
            </w:r>
          </w:p>
        </w:tc>
        <w:tc>
          <w:tcPr>
            <w:tcW w:w="1870" w:type="dxa"/>
            <w:vAlign w:val="center"/>
          </w:tcPr>
          <w:p w14:paraId="6116A218" w14:textId="22417A0F" w:rsidR="000A37E2" w:rsidRPr="00EE02BF" w:rsidRDefault="00EE02BF" w:rsidP="00EE02BF">
            <w:pPr>
              <w:ind w:firstLine="0"/>
              <w:jc w:val="center"/>
              <w:rPr>
                <w:b/>
                <w:bCs/>
                <w:lang w:val="fr-FR"/>
              </w:rPr>
            </w:pPr>
            <w:r w:rsidRPr="00EE02BF">
              <w:rPr>
                <w:b/>
                <w:bCs/>
                <w:lang w:val="fr-FR"/>
              </w:rPr>
              <w:t>-</w:t>
            </w:r>
          </w:p>
        </w:tc>
        <w:tc>
          <w:tcPr>
            <w:tcW w:w="1870" w:type="dxa"/>
            <w:vAlign w:val="center"/>
          </w:tcPr>
          <w:p w14:paraId="3C5552DA" w14:textId="324E1D28" w:rsidR="000A37E2" w:rsidRPr="00EE02BF" w:rsidRDefault="00EE02BF" w:rsidP="00EE02BF">
            <w:pPr>
              <w:ind w:firstLine="0"/>
              <w:jc w:val="center"/>
              <w:rPr>
                <w:b/>
                <w:bCs/>
                <w:lang w:val="fr-FR"/>
              </w:rPr>
            </w:pPr>
            <w:r w:rsidRPr="00EE02BF">
              <w:rPr>
                <w:b/>
                <w:bCs/>
                <w:lang w:val="fr-FR"/>
              </w:rPr>
              <w:t>1.00</w:t>
            </w:r>
          </w:p>
        </w:tc>
        <w:tc>
          <w:tcPr>
            <w:tcW w:w="1870" w:type="dxa"/>
            <w:vAlign w:val="center"/>
          </w:tcPr>
          <w:p w14:paraId="305850C2" w14:textId="2BA349AC" w:rsidR="000A37E2" w:rsidRPr="00EE02BF" w:rsidRDefault="00EE02BF" w:rsidP="00EE02BF">
            <w:pPr>
              <w:ind w:firstLine="0"/>
              <w:jc w:val="center"/>
              <w:rPr>
                <w:b/>
                <w:bCs/>
                <w:lang w:val="fr-FR"/>
              </w:rPr>
            </w:pPr>
            <w:r w:rsidRPr="00EE02BF">
              <w:rPr>
                <w:b/>
                <w:bCs/>
                <w:lang w:val="fr-FR"/>
              </w:rPr>
              <w:t>20000</w:t>
            </w:r>
          </w:p>
        </w:tc>
      </w:tr>
    </w:tbl>
    <w:p w14:paraId="760EBA79" w14:textId="77777777" w:rsidR="000A37E2" w:rsidRDefault="000A37E2" w:rsidP="000A37E2">
      <w:pPr>
        <w:rPr>
          <w:lang w:val="fr-FR"/>
        </w:rPr>
      </w:pPr>
    </w:p>
    <w:p w14:paraId="6B927F49" w14:textId="2915E277" w:rsidR="00EE02BF" w:rsidRDefault="00EE02BF" w:rsidP="000A37E2">
      <w:pPr>
        <w:rPr>
          <w:lang w:val="fr-FR"/>
        </w:rPr>
      </w:pPr>
      <w:r>
        <w:rPr>
          <w:lang w:val="fr-FR"/>
        </w:rPr>
        <w:t xml:space="preserve">La </w:t>
      </w:r>
      <w:r>
        <w:rPr>
          <w:b/>
          <w:bCs/>
          <w:lang w:val="fr-FR"/>
        </w:rPr>
        <w:t xml:space="preserve">matrice de confusion </w:t>
      </w:r>
      <w:r>
        <w:rPr>
          <w:lang w:val="fr-FR"/>
        </w:rPr>
        <w:t>correspondante est la suivante :</w:t>
      </w:r>
    </w:p>
    <w:p w14:paraId="091F7716" w14:textId="059A0BA3" w:rsidR="007B063C" w:rsidRPr="007B063C" w:rsidRDefault="007B063C" w:rsidP="007B063C">
      <w:pPr>
        <w:pStyle w:val="Caption"/>
        <w:keepNext/>
        <w:rPr>
          <w:lang w:val="fr-FR"/>
        </w:rPr>
      </w:pPr>
      <w:bookmarkStart w:id="521" w:name="_Toc215348957"/>
      <w:r w:rsidRPr="007B063C">
        <w:rPr>
          <w:lang w:val="fr-FR"/>
        </w:rPr>
        <w:t xml:space="preserve">Tableau </w:t>
      </w:r>
      <w:r w:rsidR="001E3B97">
        <w:rPr>
          <w:lang w:val="fr-FR"/>
        </w:rPr>
        <w:fldChar w:fldCharType="begin"/>
      </w:r>
      <w:r w:rsidR="001E3B97">
        <w:rPr>
          <w:lang w:val="fr-FR"/>
        </w:rPr>
        <w:instrText xml:space="preserve"> STYLEREF 1 \s </w:instrText>
      </w:r>
      <w:r w:rsidR="001E3B97">
        <w:rPr>
          <w:lang w:val="fr-FR"/>
        </w:rPr>
        <w:fldChar w:fldCharType="separate"/>
      </w:r>
      <w:r w:rsidR="001E3B97">
        <w:rPr>
          <w:noProof/>
          <w:lang w:val="fr-FR"/>
        </w:rPr>
        <w:t>IV</w:t>
      </w:r>
      <w:r w:rsidR="001E3B97">
        <w:rPr>
          <w:lang w:val="fr-FR"/>
        </w:rPr>
        <w:fldChar w:fldCharType="end"/>
      </w:r>
      <w:r w:rsidR="001E3B97">
        <w:rPr>
          <w:lang w:val="fr-FR"/>
        </w:rPr>
        <w:noBreakHyphen/>
      </w:r>
      <w:r w:rsidR="001E3B97">
        <w:rPr>
          <w:lang w:val="fr-FR"/>
        </w:rPr>
        <w:fldChar w:fldCharType="begin"/>
      </w:r>
      <w:r w:rsidR="001E3B97">
        <w:rPr>
          <w:lang w:val="fr-FR"/>
        </w:rPr>
        <w:instrText xml:space="preserve"> SEQ Tableau \* ARABIC \s 1 </w:instrText>
      </w:r>
      <w:r w:rsidR="001E3B97">
        <w:rPr>
          <w:lang w:val="fr-FR"/>
        </w:rPr>
        <w:fldChar w:fldCharType="separate"/>
      </w:r>
      <w:r w:rsidR="001E3B97">
        <w:rPr>
          <w:noProof/>
          <w:lang w:val="fr-FR"/>
        </w:rPr>
        <w:t>2</w:t>
      </w:r>
      <w:r w:rsidR="001E3B97">
        <w:rPr>
          <w:lang w:val="fr-FR"/>
        </w:rPr>
        <w:fldChar w:fldCharType="end"/>
      </w:r>
      <w:r w:rsidRPr="007B063C">
        <w:rPr>
          <w:lang w:val="fr-FR"/>
        </w:rPr>
        <w:t xml:space="preserve">: Matrice du modèle </w:t>
      </w:r>
      <w:proofErr w:type="spellStart"/>
      <w:r w:rsidRPr="007B063C">
        <w:rPr>
          <w:lang w:val="fr-FR"/>
        </w:rPr>
        <w:t>Random</w:t>
      </w:r>
      <w:proofErr w:type="spellEnd"/>
      <w:r w:rsidRPr="007B063C">
        <w:rPr>
          <w:lang w:val="fr-FR"/>
        </w:rPr>
        <w:t xml:space="preserve"> Forest</w:t>
      </w:r>
      <w:bookmarkEnd w:id="521"/>
    </w:p>
    <w:tbl>
      <w:tblPr>
        <w:tblStyle w:val="TableGrid"/>
        <w:tblW w:w="0" w:type="auto"/>
        <w:tblLook w:val="04A0" w:firstRow="1" w:lastRow="0" w:firstColumn="1" w:lastColumn="0" w:noHBand="0" w:noVBand="1"/>
      </w:tblPr>
      <w:tblGrid>
        <w:gridCol w:w="2931"/>
        <w:gridCol w:w="2948"/>
        <w:gridCol w:w="2948"/>
      </w:tblGrid>
      <w:tr w:rsidR="00EE02BF" w:rsidRPr="00EE02BF" w14:paraId="4309DC98" w14:textId="77777777" w:rsidTr="00EE02BF">
        <w:tc>
          <w:tcPr>
            <w:tcW w:w="3116" w:type="dxa"/>
          </w:tcPr>
          <w:p w14:paraId="7855CB8C" w14:textId="77777777" w:rsidR="00EE02BF" w:rsidRPr="00EE02BF" w:rsidRDefault="00EE02BF" w:rsidP="000A37E2">
            <w:pPr>
              <w:ind w:firstLine="0"/>
              <w:rPr>
                <w:b/>
                <w:bCs/>
                <w:lang w:val="fr-FR"/>
              </w:rPr>
            </w:pPr>
          </w:p>
        </w:tc>
        <w:tc>
          <w:tcPr>
            <w:tcW w:w="3117" w:type="dxa"/>
          </w:tcPr>
          <w:p w14:paraId="0E6EC168" w14:textId="7F97A486" w:rsidR="00EE02BF" w:rsidRPr="00EE02BF" w:rsidRDefault="00EE02BF" w:rsidP="000A37E2">
            <w:pPr>
              <w:ind w:firstLine="0"/>
              <w:rPr>
                <w:b/>
                <w:bCs/>
                <w:lang w:val="fr-FR"/>
              </w:rPr>
            </w:pPr>
            <w:r>
              <w:rPr>
                <w:b/>
                <w:bCs/>
                <w:lang w:val="fr-FR"/>
              </w:rPr>
              <w:t>Prédit : 0</w:t>
            </w:r>
          </w:p>
        </w:tc>
        <w:tc>
          <w:tcPr>
            <w:tcW w:w="3117" w:type="dxa"/>
          </w:tcPr>
          <w:p w14:paraId="49FE7CE3" w14:textId="224AF7B9" w:rsidR="00EE02BF" w:rsidRPr="00EE02BF" w:rsidRDefault="00EE02BF" w:rsidP="000A37E2">
            <w:pPr>
              <w:ind w:firstLine="0"/>
              <w:rPr>
                <w:b/>
                <w:bCs/>
                <w:lang w:val="fr-FR"/>
              </w:rPr>
            </w:pPr>
            <w:r>
              <w:rPr>
                <w:b/>
                <w:bCs/>
                <w:lang w:val="fr-FR"/>
              </w:rPr>
              <w:t>Prédit : 1</w:t>
            </w:r>
          </w:p>
        </w:tc>
      </w:tr>
      <w:tr w:rsidR="00EE02BF" w14:paraId="5C7DC597" w14:textId="77777777" w:rsidTr="00EE02BF">
        <w:tc>
          <w:tcPr>
            <w:tcW w:w="3116" w:type="dxa"/>
          </w:tcPr>
          <w:p w14:paraId="6C607BAC" w14:textId="56404FB6" w:rsidR="00EE02BF" w:rsidRDefault="00EE02BF" w:rsidP="000A37E2">
            <w:pPr>
              <w:ind w:firstLine="0"/>
              <w:rPr>
                <w:lang w:val="fr-FR"/>
              </w:rPr>
            </w:pPr>
            <w:r>
              <w:rPr>
                <w:lang w:val="fr-FR"/>
              </w:rPr>
              <w:t>Réel : 0</w:t>
            </w:r>
          </w:p>
        </w:tc>
        <w:tc>
          <w:tcPr>
            <w:tcW w:w="3117" w:type="dxa"/>
          </w:tcPr>
          <w:p w14:paraId="4C756820" w14:textId="4642812C" w:rsidR="00EE02BF" w:rsidRDefault="00EE02BF" w:rsidP="000A37E2">
            <w:pPr>
              <w:ind w:firstLine="0"/>
              <w:rPr>
                <w:lang w:val="fr-FR"/>
              </w:rPr>
            </w:pPr>
            <w:r>
              <w:rPr>
                <w:lang w:val="fr-FR"/>
              </w:rPr>
              <w:t>19600</w:t>
            </w:r>
          </w:p>
        </w:tc>
        <w:tc>
          <w:tcPr>
            <w:tcW w:w="3117" w:type="dxa"/>
          </w:tcPr>
          <w:p w14:paraId="4F286A2B" w14:textId="00624B02" w:rsidR="00EE02BF" w:rsidRDefault="00EE02BF" w:rsidP="000A37E2">
            <w:pPr>
              <w:ind w:firstLine="0"/>
              <w:rPr>
                <w:lang w:val="fr-FR"/>
              </w:rPr>
            </w:pPr>
            <w:r>
              <w:rPr>
                <w:lang w:val="fr-FR"/>
              </w:rPr>
              <w:t>0</w:t>
            </w:r>
          </w:p>
        </w:tc>
      </w:tr>
      <w:tr w:rsidR="00EE02BF" w14:paraId="7155D57B" w14:textId="77777777" w:rsidTr="00EE02BF">
        <w:tc>
          <w:tcPr>
            <w:tcW w:w="3116" w:type="dxa"/>
          </w:tcPr>
          <w:p w14:paraId="3A4A8D50" w14:textId="55974DFB" w:rsidR="00EE02BF" w:rsidRDefault="00EE02BF" w:rsidP="000A37E2">
            <w:pPr>
              <w:ind w:firstLine="0"/>
              <w:rPr>
                <w:lang w:val="fr-FR"/>
              </w:rPr>
            </w:pPr>
            <w:r>
              <w:rPr>
                <w:lang w:val="fr-FR"/>
              </w:rPr>
              <w:t>Réel : 1</w:t>
            </w:r>
          </w:p>
        </w:tc>
        <w:tc>
          <w:tcPr>
            <w:tcW w:w="3117" w:type="dxa"/>
          </w:tcPr>
          <w:p w14:paraId="591BF91F" w14:textId="28977FC2" w:rsidR="00EE02BF" w:rsidRDefault="00EE02BF" w:rsidP="000A37E2">
            <w:pPr>
              <w:ind w:firstLine="0"/>
              <w:rPr>
                <w:lang w:val="fr-FR"/>
              </w:rPr>
            </w:pPr>
            <w:r>
              <w:rPr>
                <w:lang w:val="fr-FR"/>
              </w:rPr>
              <w:t>5</w:t>
            </w:r>
          </w:p>
        </w:tc>
        <w:tc>
          <w:tcPr>
            <w:tcW w:w="3117" w:type="dxa"/>
          </w:tcPr>
          <w:p w14:paraId="213109E8" w14:textId="4232E64C" w:rsidR="00EE02BF" w:rsidRDefault="00EE02BF" w:rsidP="000A37E2">
            <w:pPr>
              <w:ind w:firstLine="0"/>
              <w:rPr>
                <w:lang w:val="fr-FR"/>
              </w:rPr>
            </w:pPr>
            <w:r>
              <w:rPr>
                <w:lang w:val="fr-FR"/>
              </w:rPr>
              <w:t>395</w:t>
            </w:r>
          </w:p>
        </w:tc>
      </w:tr>
    </w:tbl>
    <w:p w14:paraId="47E870AE" w14:textId="7F0BE187" w:rsidR="003339F7" w:rsidRDefault="003339F7" w:rsidP="00F9229A">
      <w:pPr>
        <w:ind w:firstLine="0"/>
        <w:rPr>
          <w:lang w:val="fr-FR"/>
        </w:rPr>
      </w:pPr>
    </w:p>
    <w:p w14:paraId="4042BA4F" w14:textId="5600BF11" w:rsidR="00EE02BF" w:rsidRDefault="003339F7" w:rsidP="000A37E2">
      <w:pPr>
        <w:rPr>
          <w:lang w:val="fr-FR"/>
        </w:rPr>
      </w:pPr>
      <w:r>
        <w:rPr>
          <w:noProof/>
        </w:rPr>
        <w:lastRenderedPageBreak/>
        <mc:AlternateContent>
          <mc:Choice Requires="wps">
            <w:drawing>
              <wp:anchor distT="0" distB="0" distL="114300" distR="114300" simplePos="0" relativeHeight="251689984" behindDoc="0" locked="0" layoutInCell="1" allowOverlap="1" wp14:anchorId="75AEC5A4" wp14:editId="4D679540">
                <wp:simplePos x="0" y="0"/>
                <wp:positionH relativeFrom="column">
                  <wp:posOffset>514350</wp:posOffset>
                </wp:positionH>
                <wp:positionV relativeFrom="paragraph">
                  <wp:posOffset>4926330</wp:posOffset>
                </wp:positionV>
                <wp:extent cx="4909185" cy="635"/>
                <wp:effectExtent l="0" t="0" r="0" b="0"/>
                <wp:wrapTopAndBottom/>
                <wp:docPr id="393897069" name="Zone de texte 1"/>
                <wp:cNvGraphicFramePr/>
                <a:graphic xmlns:a="http://schemas.openxmlformats.org/drawingml/2006/main">
                  <a:graphicData uri="http://schemas.microsoft.com/office/word/2010/wordprocessingShape">
                    <wps:wsp>
                      <wps:cNvSpPr txBox="1"/>
                      <wps:spPr>
                        <a:xfrm>
                          <a:off x="0" y="0"/>
                          <a:ext cx="4909185" cy="635"/>
                        </a:xfrm>
                        <a:prstGeom prst="rect">
                          <a:avLst/>
                        </a:prstGeom>
                        <a:solidFill>
                          <a:prstClr val="white"/>
                        </a:solidFill>
                        <a:ln>
                          <a:noFill/>
                        </a:ln>
                      </wps:spPr>
                      <wps:txbx>
                        <w:txbxContent>
                          <w:p w14:paraId="7DE9ADF6" w14:textId="363BCB46" w:rsidR="003339F7" w:rsidRPr="003339F7" w:rsidRDefault="003339F7" w:rsidP="003339F7">
                            <w:pPr>
                              <w:pStyle w:val="Caption"/>
                              <w:rPr>
                                <w:noProof/>
                                <w:sz w:val="24"/>
                                <w:lang w:val="fr-FR"/>
                              </w:rPr>
                            </w:pPr>
                            <w:bookmarkStart w:id="522" w:name="_Toc215348927"/>
                            <w:r w:rsidRPr="003339F7">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4</w:t>
                            </w:r>
                            <w:r w:rsidR="00EC0060">
                              <w:rPr>
                                <w:lang w:val="fr-FR"/>
                              </w:rPr>
                              <w:fldChar w:fldCharType="end"/>
                            </w:r>
                            <w:r w:rsidRPr="003339F7">
                              <w:rPr>
                                <w:lang w:val="fr-FR"/>
                              </w:rPr>
                              <w:t xml:space="preserve">: Visualisation de la matrice de confusion </w:t>
                            </w:r>
                            <w:proofErr w:type="spellStart"/>
                            <w:r w:rsidRPr="003339F7">
                              <w:rPr>
                                <w:lang w:val="fr-FR"/>
                              </w:rPr>
                              <w:t>Random</w:t>
                            </w:r>
                            <w:proofErr w:type="spellEnd"/>
                            <w:r w:rsidRPr="003339F7">
                              <w:rPr>
                                <w:lang w:val="fr-FR"/>
                              </w:rPr>
                              <w:t xml:space="preserve"> Forest</w:t>
                            </w:r>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EC5A4" id="_x0000_s1030" type="#_x0000_t202" style="position:absolute;left:0;text-align:left;margin-left:40.5pt;margin-top:387.9pt;width:386.5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cLHGgIAAD8EAAAOAAAAZHJzL2Uyb0RvYy54bWysU01v2zAMvQ/YfxB0X5x0a9E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" stroked="f">
                <v:textbox style="mso-fit-shape-to-text:t" inset="0,0,0,0">
                  <w:txbxContent>
                    <w:p w14:paraId="7DE9ADF6" w14:textId="363BCB46" w:rsidR="003339F7" w:rsidRPr="003339F7" w:rsidRDefault="003339F7" w:rsidP="003339F7">
                      <w:pPr>
                        <w:pStyle w:val="Caption"/>
                        <w:rPr>
                          <w:noProof/>
                          <w:sz w:val="24"/>
                          <w:lang w:val="fr-FR"/>
                        </w:rPr>
                      </w:pPr>
                      <w:bookmarkStart w:id="523" w:name="_Toc215348927"/>
                      <w:r w:rsidRPr="003339F7">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4</w:t>
                      </w:r>
                      <w:r w:rsidR="00EC0060">
                        <w:rPr>
                          <w:lang w:val="fr-FR"/>
                        </w:rPr>
                        <w:fldChar w:fldCharType="end"/>
                      </w:r>
                      <w:r w:rsidRPr="003339F7">
                        <w:rPr>
                          <w:lang w:val="fr-FR"/>
                        </w:rPr>
                        <w:t xml:space="preserve">: Visualisation de la matrice de confusion </w:t>
                      </w:r>
                      <w:proofErr w:type="spellStart"/>
                      <w:r w:rsidRPr="003339F7">
                        <w:rPr>
                          <w:lang w:val="fr-FR"/>
                        </w:rPr>
                        <w:t>Random</w:t>
                      </w:r>
                      <w:proofErr w:type="spellEnd"/>
                      <w:r w:rsidRPr="003339F7">
                        <w:rPr>
                          <w:lang w:val="fr-FR"/>
                        </w:rPr>
                        <w:t xml:space="preserve"> Forest</w:t>
                      </w:r>
                      <w:bookmarkEnd w:id="523"/>
                    </w:p>
                  </w:txbxContent>
                </v:textbox>
                <w10:wrap type="topAndBottom"/>
              </v:shape>
            </w:pict>
          </mc:Fallback>
        </mc:AlternateContent>
      </w:r>
      <w:r>
        <w:rPr>
          <w:noProof/>
        </w:rPr>
        <w:drawing>
          <wp:anchor distT="0" distB="0" distL="114300" distR="114300" simplePos="0" relativeHeight="251687936" behindDoc="0" locked="0" layoutInCell="1" allowOverlap="1" wp14:anchorId="17E4E32B" wp14:editId="49ABD703">
            <wp:simplePos x="0" y="0"/>
            <wp:positionH relativeFrom="margin">
              <wp:align>center</wp:align>
            </wp:positionH>
            <wp:positionV relativeFrom="paragraph">
              <wp:posOffset>888613</wp:posOffset>
            </wp:positionV>
            <wp:extent cx="4909185" cy="3980815"/>
            <wp:effectExtent l="0" t="0" r="5715" b="635"/>
            <wp:wrapTopAndBottom/>
            <wp:docPr id="35480241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9185" cy="3980815"/>
                    </a:xfrm>
                    <a:prstGeom prst="rect">
                      <a:avLst/>
                    </a:prstGeom>
                    <a:noFill/>
                    <a:ln>
                      <a:noFill/>
                    </a:ln>
                  </pic:spPr>
                </pic:pic>
              </a:graphicData>
            </a:graphic>
          </wp:anchor>
        </w:drawing>
      </w:r>
      <w:r w:rsidR="00EE02BF" w:rsidRPr="00EE02BF">
        <w:rPr>
          <w:lang w:val="fr-FR"/>
        </w:rPr>
        <w:t>Ces résultats indiquent que le modèle identifie parfaitement les cas normaux et détecte 98,75 % des cas de cavitation sévère, avec seulement 5 faux négatifs sur 400 cas critiques. La précision et le F1-score atteignent des niveaux quasi parfaits, ce qui témoigne d’une excellente capacité de généralisation.</w:t>
      </w:r>
    </w:p>
    <w:p w14:paraId="3B5BFD3C" w14:textId="69F40708" w:rsidR="00EE02BF" w:rsidRDefault="00BB06EA" w:rsidP="00BB06EA">
      <w:pPr>
        <w:pStyle w:val="Heading3"/>
        <w:numPr>
          <w:ilvl w:val="2"/>
          <w:numId w:val="55"/>
        </w:numPr>
        <w:rPr>
          <w:lang w:val="fr-FR"/>
        </w:rPr>
      </w:pPr>
      <w:bookmarkStart w:id="524" w:name="_Toc215349712"/>
      <w:r>
        <w:rPr>
          <w:lang w:val="fr-FR"/>
        </w:rPr>
        <w:t>Analyse des performances</w:t>
      </w:r>
      <w:bookmarkEnd w:id="524"/>
      <w:r>
        <w:rPr>
          <w:lang w:val="fr-FR"/>
        </w:rPr>
        <w:t xml:space="preserve"> </w:t>
      </w:r>
    </w:p>
    <w:p w14:paraId="2B073996" w14:textId="77777777" w:rsidR="00BB06EA" w:rsidRDefault="00BB06EA" w:rsidP="00BB06EA">
      <w:pPr>
        <w:pStyle w:val="ListParagraph"/>
        <w:numPr>
          <w:ilvl w:val="0"/>
          <w:numId w:val="60"/>
        </w:numPr>
        <w:rPr>
          <w:lang w:val="fr-FR"/>
        </w:rPr>
      </w:pPr>
      <w:r w:rsidRPr="00BB06EA">
        <w:rPr>
          <w:lang w:val="fr-FR"/>
        </w:rPr>
        <w:t xml:space="preserve">Le </w:t>
      </w:r>
      <w:r w:rsidRPr="00BB06EA">
        <w:rPr>
          <w:b/>
          <w:bCs/>
          <w:lang w:val="fr-FR"/>
        </w:rPr>
        <w:t>rappel élevé</w:t>
      </w:r>
      <w:r w:rsidRPr="00BB06EA">
        <w:rPr>
          <w:lang w:val="fr-FR"/>
        </w:rPr>
        <w:t xml:space="preserve"> sur la classe minoritaire (0.99) montre que le modèle est capable de détecter les défaillances avec une grande fiabilité, malgré leur rareté.</w:t>
      </w:r>
    </w:p>
    <w:p w14:paraId="5F506318" w14:textId="77777777" w:rsidR="00BB06EA" w:rsidRDefault="00BB06EA" w:rsidP="00BB06EA">
      <w:pPr>
        <w:pStyle w:val="ListParagraph"/>
        <w:numPr>
          <w:ilvl w:val="0"/>
          <w:numId w:val="60"/>
        </w:numPr>
        <w:rPr>
          <w:lang w:val="fr-FR"/>
        </w:rPr>
      </w:pPr>
      <w:r w:rsidRPr="00BB06EA">
        <w:rPr>
          <w:lang w:val="fr-FR"/>
        </w:rPr>
        <w:t xml:space="preserve">Le </w:t>
      </w:r>
      <w:r w:rsidRPr="00BB06EA">
        <w:rPr>
          <w:b/>
          <w:bCs/>
          <w:lang w:val="fr-FR"/>
        </w:rPr>
        <w:t>taux de faux positifs</w:t>
      </w:r>
      <w:r w:rsidRPr="00BB06EA">
        <w:rPr>
          <w:lang w:val="fr-FR"/>
        </w:rPr>
        <w:t xml:space="preserve"> </w:t>
      </w:r>
      <w:r w:rsidRPr="00BB06EA">
        <w:rPr>
          <w:b/>
          <w:bCs/>
          <w:lang w:val="fr-FR"/>
        </w:rPr>
        <w:t>nul</w:t>
      </w:r>
      <w:r w:rsidRPr="00BB06EA">
        <w:rPr>
          <w:lang w:val="fr-FR"/>
        </w:rPr>
        <w:t xml:space="preserve"> (aucun cas normal classé comme défaillant) est particulièrement intéressant dans un contexte industriel, car il évite les alertes inutiles.</w:t>
      </w:r>
    </w:p>
    <w:p w14:paraId="64A20F59" w14:textId="043B63F6" w:rsidR="00BB06EA" w:rsidRDefault="00BB06EA" w:rsidP="003339F7">
      <w:pPr>
        <w:pStyle w:val="ListParagraph"/>
        <w:numPr>
          <w:ilvl w:val="0"/>
          <w:numId w:val="60"/>
        </w:numPr>
        <w:rPr>
          <w:lang w:val="fr-FR"/>
        </w:rPr>
      </w:pPr>
      <w:r w:rsidRPr="00BB06EA">
        <w:rPr>
          <w:lang w:val="fr-FR"/>
        </w:rPr>
        <w:t xml:space="preserve">Le </w:t>
      </w:r>
      <w:r w:rsidRPr="00BB06EA">
        <w:rPr>
          <w:b/>
          <w:bCs/>
          <w:lang w:val="fr-FR"/>
        </w:rPr>
        <w:t>F1-score de 0.99</w:t>
      </w:r>
      <w:r w:rsidRPr="00BB06EA">
        <w:rPr>
          <w:lang w:val="fr-FR"/>
        </w:rPr>
        <w:t xml:space="preserve"> sur la classe défaillante confirme l’équilibre entre précision et rappel, ce qui est essentiel pour les systèmes de maintenance prédictive.</w:t>
      </w:r>
    </w:p>
    <w:p w14:paraId="2FA69028" w14:textId="77777777" w:rsidR="00F9229A" w:rsidRPr="003339F7" w:rsidRDefault="00F9229A" w:rsidP="003339F7">
      <w:pPr>
        <w:pStyle w:val="ListParagraph"/>
        <w:numPr>
          <w:ilvl w:val="0"/>
          <w:numId w:val="60"/>
        </w:numPr>
        <w:rPr>
          <w:lang w:val="fr-FR"/>
        </w:rPr>
      </w:pPr>
    </w:p>
    <w:p w14:paraId="702AA2DD" w14:textId="30D116B5" w:rsidR="00BB06EA" w:rsidRDefault="00BB06EA" w:rsidP="00BB06EA">
      <w:pPr>
        <w:pStyle w:val="Heading3"/>
        <w:numPr>
          <w:ilvl w:val="2"/>
          <w:numId w:val="55"/>
        </w:numPr>
        <w:rPr>
          <w:lang w:val="fr-FR"/>
        </w:rPr>
      </w:pPr>
      <w:bookmarkStart w:id="525" w:name="_Toc215349713"/>
      <w:r>
        <w:rPr>
          <w:lang w:val="fr-FR"/>
        </w:rPr>
        <w:lastRenderedPageBreak/>
        <w:t>Interopérabilité et robustesse</w:t>
      </w:r>
      <w:bookmarkEnd w:id="525"/>
      <w:r>
        <w:rPr>
          <w:lang w:val="fr-FR"/>
        </w:rPr>
        <w:t xml:space="preserve"> </w:t>
      </w:r>
    </w:p>
    <w:p w14:paraId="4DE61EFE" w14:textId="77777777" w:rsidR="00BB06EA" w:rsidRPr="00BB06EA" w:rsidRDefault="00BB06EA" w:rsidP="00BB06EA">
      <w:pPr>
        <w:rPr>
          <w:lang w:val="fr-FR"/>
        </w:rPr>
      </w:pPr>
      <w:r w:rsidRPr="00BB06EA">
        <w:rPr>
          <w:lang w:val="fr-FR"/>
        </w:rPr>
        <w:t xml:space="preserve">L’un des avantages majeurs du </w:t>
      </w:r>
      <w:proofErr w:type="spellStart"/>
      <w:r w:rsidRPr="00BB06EA">
        <w:rPr>
          <w:lang w:val="fr-FR"/>
        </w:rPr>
        <w:t>Random</w:t>
      </w:r>
      <w:proofErr w:type="spellEnd"/>
      <w:r w:rsidRPr="00BB06EA">
        <w:rPr>
          <w:lang w:val="fr-FR"/>
        </w:rPr>
        <w:t xml:space="preserve"> Forest est son </w:t>
      </w:r>
      <w:r w:rsidRPr="00BB06EA">
        <w:rPr>
          <w:b/>
          <w:bCs/>
          <w:lang w:val="fr-FR"/>
        </w:rPr>
        <w:t>interprétabilité</w:t>
      </w:r>
      <w:r w:rsidRPr="00BB06EA">
        <w:rPr>
          <w:lang w:val="fr-FR"/>
        </w:rPr>
        <w:t>. L’analyse des importances de variables montre que :</w:t>
      </w:r>
    </w:p>
    <w:p w14:paraId="0414E8AF" w14:textId="77777777" w:rsidR="00BB06EA" w:rsidRDefault="00BB06EA" w:rsidP="00BB06EA">
      <w:pPr>
        <w:pStyle w:val="ListParagraph"/>
        <w:numPr>
          <w:ilvl w:val="0"/>
          <w:numId w:val="61"/>
        </w:numPr>
        <w:rPr>
          <w:lang w:val="fr-FR"/>
        </w:rPr>
      </w:pPr>
      <w:r w:rsidRPr="00BB06EA">
        <w:rPr>
          <w:lang w:val="fr-FR"/>
        </w:rPr>
        <w:t xml:space="preserve">Les paramètres </w:t>
      </w:r>
      <w:r w:rsidRPr="00BB06EA">
        <w:rPr>
          <w:b/>
          <w:bCs/>
          <w:lang w:val="fr-FR"/>
        </w:rPr>
        <w:t>vibration</w:t>
      </w:r>
      <w:r w:rsidRPr="00BB06EA">
        <w:rPr>
          <w:lang w:val="fr-FR"/>
        </w:rPr>
        <w:t xml:space="preserve"> et </w:t>
      </w:r>
      <w:r w:rsidRPr="00BB06EA">
        <w:rPr>
          <w:b/>
          <w:bCs/>
          <w:lang w:val="fr-FR"/>
        </w:rPr>
        <w:t>pressure</w:t>
      </w:r>
      <w:r w:rsidRPr="00BB06EA">
        <w:rPr>
          <w:lang w:val="fr-FR"/>
        </w:rPr>
        <w:t xml:space="preserve"> sont les plus discriminants pour la détection des cavitations sévères.</w:t>
      </w:r>
    </w:p>
    <w:p w14:paraId="7464D791" w14:textId="77777777" w:rsidR="00BB06EA" w:rsidRDefault="00BB06EA" w:rsidP="00BB06EA">
      <w:pPr>
        <w:pStyle w:val="ListParagraph"/>
        <w:numPr>
          <w:ilvl w:val="0"/>
          <w:numId w:val="61"/>
        </w:numPr>
        <w:rPr>
          <w:lang w:val="fr-FR"/>
        </w:rPr>
      </w:pPr>
      <w:r w:rsidRPr="00BB06EA">
        <w:rPr>
          <w:lang w:val="fr-FR"/>
        </w:rPr>
        <w:t xml:space="preserve">Les variables </w:t>
      </w:r>
      <w:proofErr w:type="spellStart"/>
      <w:r w:rsidRPr="00BB06EA">
        <w:rPr>
          <w:b/>
          <w:bCs/>
          <w:lang w:val="fr-FR"/>
        </w:rPr>
        <w:t>flow_rate</w:t>
      </w:r>
      <w:proofErr w:type="spellEnd"/>
      <w:r w:rsidRPr="00BB06EA">
        <w:rPr>
          <w:lang w:val="fr-FR"/>
        </w:rPr>
        <w:t xml:space="preserve"> et </w:t>
      </w:r>
      <w:proofErr w:type="spellStart"/>
      <w:r w:rsidRPr="00BB06EA">
        <w:rPr>
          <w:b/>
          <w:bCs/>
          <w:lang w:val="fr-FR"/>
        </w:rPr>
        <w:t>power_consumption</w:t>
      </w:r>
      <w:proofErr w:type="spellEnd"/>
      <w:r w:rsidRPr="00BB06EA">
        <w:rPr>
          <w:lang w:val="fr-FR"/>
        </w:rPr>
        <w:t xml:space="preserve"> contribuent également, mais de manière secondaire.</w:t>
      </w:r>
    </w:p>
    <w:p w14:paraId="2ABAC03D" w14:textId="6E209E46" w:rsidR="00BB06EA" w:rsidRDefault="00BB06EA" w:rsidP="00BB06EA">
      <w:pPr>
        <w:pStyle w:val="ListParagraph"/>
        <w:numPr>
          <w:ilvl w:val="0"/>
          <w:numId w:val="61"/>
        </w:numPr>
        <w:rPr>
          <w:lang w:val="fr-FR"/>
        </w:rPr>
      </w:pPr>
      <w:r w:rsidRPr="00BB06EA">
        <w:rPr>
          <w:lang w:val="fr-FR"/>
        </w:rPr>
        <w:t xml:space="preserve">La </w:t>
      </w:r>
      <w:r w:rsidRPr="00BB06EA">
        <w:rPr>
          <w:b/>
          <w:bCs/>
          <w:lang w:val="fr-FR"/>
        </w:rPr>
        <w:t>température</w:t>
      </w:r>
      <w:r w:rsidRPr="00BB06EA">
        <w:rPr>
          <w:lang w:val="fr-FR"/>
        </w:rPr>
        <w:t xml:space="preserve"> joue un rôle modéré, ce qui peut s’expliquer par sa faible variabilité entre états normaux et défaillants.</w:t>
      </w:r>
    </w:p>
    <w:p w14:paraId="5AB5087D" w14:textId="56DE2DA7" w:rsidR="00BB06EA" w:rsidRDefault="00BB06EA" w:rsidP="00BB06EA">
      <w:pPr>
        <w:ind w:firstLine="0"/>
        <w:rPr>
          <w:lang w:val="fr-FR"/>
        </w:rPr>
      </w:pPr>
      <w:r w:rsidRPr="00BB06EA">
        <w:rPr>
          <w:lang w:val="fr-FR"/>
        </w:rPr>
        <w:t xml:space="preserve">Le modèle </w:t>
      </w:r>
      <w:proofErr w:type="spellStart"/>
      <w:r w:rsidRPr="00BB06EA">
        <w:rPr>
          <w:lang w:val="fr-FR"/>
        </w:rPr>
        <w:t>Random</w:t>
      </w:r>
      <w:proofErr w:type="spellEnd"/>
      <w:r w:rsidRPr="00BB06EA">
        <w:rPr>
          <w:lang w:val="fr-FR"/>
        </w:rPr>
        <w:t xml:space="preserve"> Forest offre une précision exceptionnelle et une robustesse opérationnelle dans la détection des défaillances. Sa capacité à maintenir un taux d’erreur extrêmement faible sur les deux classes, combinée à une interprétabilité directe, en fait un candidat sérieux pour une intégration industrielle. Toutefois, pour maximiser la sensibilité aux motifs temporels complexes, une comparaison avec des architectures séquentielles (CNN+LSTM) est nécessaire.</w:t>
      </w:r>
    </w:p>
    <w:p w14:paraId="5D48C6C6" w14:textId="61A62C60" w:rsidR="00BB06EA" w:rsidRDefault="00BB06EA" w:rsidP="00BB06EA">
      <w:pPr>
        <w:pStyle w:val="Heading2"/>
        <w:numPr>
          <w:ilvl w:val="1"/>
          <w:numId w:val="55"/>
        </w:numPr>
      </w:pPr>
      <w:bookmarkStart w:id="526" w:name="_Toc215349714"/>
      <w:proofErr w:type="spellStart"/>
      <w:r>
        <w:t>Résultats</w:t>
      </w:r>
      <w:proofErr w:type="spellEnd"/>
      <w:r>
        <w:t xml:space="preserve"> du </w:t>
      </w:r>
      <w:proofErr w:type="spellStart"/>
      <w:r>
        <w:t>modèle</w:t>
      </w:r>
      <w:proofErr w:type="spellEnd"/>
      <w:r>
        <w:t xml:space="preserve"> CNN+LSTM</w:t>
      </w:r>
      <w:bookmarkEnd w:id="526"/>
    </w:p>
    <w:p w14:paraId="69234BB6" w14:textId="652ABA3C" w:rsidR="00BB06EA" w:rsidRDefault="00BB06EA" w:rsidP="00BB06EA">
      <w:pPr>
        <w:rPr>
          <w:lang w:val="fr-FR"/>
        </w:rPr>
      </w:pPr>
      <w:r w:rsidRPr="00BB06EA">
        <w:rPr>
          <w:lang w:val="fr-FR"/>
        </w:rPr>
        <w:t xml:space="preserve">Le second modèle testé est une architecture hybride </w:t>
      </w:r>
      <w:proofErr w:type="spellStart"/>
      <w:r w:rsidRPr="00BB06EA">
        <w:rPr>
          <w:b/>
          <w:bCs/>
          <w:lang w:val="fr-FR"/>
        </w:rPr>
        <w:t>Convolutional</w:t>
      </w:r>
      <w:proofErr w:type="spellEnd"/>
      <w:r w:rsidRPr="00BB06EA">
        <w:rPr>
          <w:b/>
          <w:bCs/>
          <w:lang w:val="fr-FR"/>
        </w:rPr>
        <w:t xml:space="preserve"> Neural Network</w:t>
      </w:r>
      <w:r w:rsidRPr="00BB06EA">
        <w:rPr>
          <w:lang w:val="fr-FR"/>
        </w:rPr>
        <w:t xml:space="preserve"> (CNN) combinée à une </w:t>
      </w:r>
      <w:r w:rsidRPr="00BB06EA">
        <w:rPr>
          <w:b/>
          <w:bCs/>
          <w:lang w:val="fr-FR"/>
        </w:rPr>
        <w:t>Long Short-</w:t>
      </w:r>
      <w:proofErr w:type="spellStart"/>
      <w:r w:rsidRPr="00BB06EA">
        <w:rPr>
          <w:b/>
          <w:bCs/>
          <w:lang w:val="fr-FR"/>
        </w:rPr>
        <w:t>Term</w:t>
      </w:r>
      <w:proofErr w:type="spellEnd"/>
      <w:r w:rsidRPr="00BB06EA">
        <w:rPr>
          <w:b/>
          <w:bCs/>
          <w:lang w:val="fr-FR"/>
        </w:rPr>
        <w:t xml:space="preserve"> Memory</w:t>
      </w:r>
      <w:r w:rsidRPr="00BB06EA">
        <w:rPr>
          <w:lang w:val="fr-FR"/>
        </w:rPr>
        <w:t xml:space="preserve"> (LSTM). Ce choix repose sur la nature séquentielle des données industrielles, où les variations temporelles des paramètres physiques (vibration, pression, température, etc.) peuvent révéler des motifs caractéristiques de défaillance. Le CNN extrait des motifs locaux dans les vecteurs de capteurs, tandis que le LSTM capture les dépendances temporelles à plus long terme.</w:t>
      </w:r>
    </w:p>
    <w:p w14:paraId="753A6611" w14:textId="54896888" w:rsidR="00BB06EA" w:rsidRDefault="00BB06EA" w:rsidP="00BB06EA">
      <w:pPr>
        <w:pStyle w:val="Heading3"/>
        <w:numPr>
          <w:ilvl w:val="2"/>
          <w:numId w:val="55"/>
        </w:numPr>
        <w:rPr>
          <w:lang w:val="fr-FR"/>
        </w:rPr>
      </w:pPr>
      <w:bookmarkStart w:id="527" w:name="_Toc215349715"/>
      <w:r>
        <w:rPr>
          <w:lang w:val="fr-FR"/>
        </w:rPr>
        <w:t>Méthodologie d’entrainement</w:t>
      </w:r>
      <w:bookmarkEnd w:id="527"/>
    </w:p>
    <w:p w14:paraId="52B44A18" w14:textId="6AD2B8F8" w:rsidR="00BB06EA" w:rsidRDefault="00BB06EA" w:rsidP="00BB06EA">
      <w:pPr>
        <w:rPr>
          <w:lang w:val="fr-FR"/>
        </w:rPr>
      </w:pPr>
      <w:r w:rsidRPr="00BB06EA">
        <w:rPr>
          <w:lang w:val="fr-FR"/>
        </w:rPr>
        <w:t xml:space="preserve">Le modèle a été entraîné sur les mêmes données que le </w:t>
      </w:r>
      <w:proofErr w:type="spellStart"/>
      <w:r w:rsidRPr="00BB06EA">
        <w:rPr>
          <w:lang w:val="fr-FR"/>
        </w:rPr>
        <w:t>Random</w:t>
      </w:r>
      <w:proofErr w:type="spellEnd"/>
      <w:r w:rsidRPr="00BB06EA">
        <w:rPr>
          <w:lang w:val="fr-FR"/>
        </w:rPr>
        <w:t xml:space="preserve"> Forest, soit </w:t>
      </w:r>
      <w:r w:rsidRPr="00BB06EA">
        <w:rPr>
          <w:b/>
          <w:bCs/>
          <w:lang w:val="fr-FR"/>
        </w:rPr>
        <w:t>80 000 enregistrements</w:t>
      </w:r>
      <w:r w:rsidRPr="00BB06EA">
        <w:rPr>
          <w:lang w:val="fr-FR"/>
        </w:rPr>
        <w:t xml:space="preserve"> pour l’apprentissage et </w:t>
      </w:r>
      <w:r w:rsidRPr="00BB06EA">
        <w:rPr>
          <w:b/>
          <w:bCs/>
          <w:lang w:val="fr-FR"/>
        </w:rPr>
        <w:t>20 000 pour le test</w:t>
      </w:r>
      <w:r w:rsidRPr="00BB06EA">
        <w:rPr>
          <w:lang w:val="fr-FR"/>
        </w:rPr>
        <w:t xml:space="preserve">. Les données ont été restructurées en séquences univariées (1 </w:t>
      </w:r>
      <w:proofErr w:type="spellStart"/>
      <w:r w:rsidRPr="00BB06EA">
        <w:rPr>
          <w:lang w:val="fr-FR"/>
        </w:rPr>
        <w:t>timestep</w:t>
      </w:r>
      <w:proofErr w:type="spellEnd"/>
      <w:r w:rsidRPr="00BB06EA">
        <w:rPr>
          <w:lang w:val="fr-FR"/>
        </w:rPr>
        <w:t xml:space="preserve">, n </w:t>
      </w:r>
      <w:proofErr w:type="spellStart"/>
      <w:r w:rsidRPr="00BB06EA">
        <w:rPr>
          <w:lang w:val="fr-FR"/>
        </w:rPr>
        <w:t>features</w:t>
      </w:r>
      <w:proofErr w:type="spellEnd"/>
      <w:r w:rsidRPr="00BB06EA">
        <w:rPr>
          <w:lang w:val="fr-FR"/>
        </w:rPr>
        <w:t xml:space="preserve">) pour permettre l’entrée dans le réseau. L’entraînement a été réalisé sur 10 </w:t>
      </w:r>
      <w:proofErr w:type="spellStart"/>
      <w:r w:rsidRPr="00BB06EA">
        <w:rPr>
          <w:lang w:val="fr-FR"/>
        </w:rPr>
        <w:t>epochs</w:t>
      </w:r>
      <w:proofErr w:type="spellEnd"/>
      <w:r w:rsidRPr="00BB06EA">
        <w:rPr>
          <w:lang w:val="fr-FR"/>
        </w:rPr>
        <w:t xml:space="preserve"> avec une validation croisée interne (</w:t>
      </w:r>
      <w:proofErr w:type="spellStart"/>
      <w:r w:rsidRPr="00BB06EA">
        <w:rPr>
          <w:i/>
          <w:iCs/>
          <w:lang w:val="fr-FR"/>
        </w:rPr>
        <w:t>validation_split</w:t>
      </w:r>
      <w:proofErr w:type="spellEnd"/>
      <w:r w:rsidRPr="00BB06EA">
        <w:rPr>
          <w:i/>
          <w:iCs/>
          <w:lang w:val="fr-FR"/>
        </w:rPr>
        <w:t xml:space="preserve"> = 0.2</w:t>
      </w:r>
      <w:r w:rsidRPr="00BB06EA">
        <w:rPr>
          <w:lang w:val="fr-FR"/>
        </w:rPr>
        <w:t>), et l’optimisation a été effectuée via l’algorithme Adam.</w:t>
      </w:r>
    </w:p>
    <w:p w14:paraId="0FFDABF8" w14:textId="77777777" w:rsidR="00F9229A" w:rsidRDefault="00F9229A" w:rsidP="00BB06EA">
      <w:pPr>
        <w:rPr>
          <w:lang w:val="fr-FR"/>
        </w:rPr>
      </w:pPr>
    </w:p>
    <w:p w14:paraId="505AFD79" w14:textId="77777777" w:rsidR="00F9229A" w:rsidRDefault="00F9229A" w:rsidP="00BB06EA">
      <w:pPr>
        <w:rPr>
          <w:lang w:val="fr-FR"/>
        </w:rPr>
      </w:pPr>
    </w:p>
    <w:p w14:paraId="1818BE91" w14:textId="77777777" w:rsidR="00F9229A" w:rsidRDefault="00F9229A" w:rsidP="00BB06EA">
      <w:pPr>
        <w:rPr>
          <w:lang w:val="fr-FR"/>
        </w:rPr>
      </w:pPr>
    </w:p>
    <w:p w14:paraId="2541A959" w14:textId="77777777" w:rsidR="007B063C" w:rsidRDefault="007B063C" w:rsidP="007B063C">
      <w:pPr>
        <w:pStyle w:val="Heading3"/>
        <w:numPr>
          <w:ilvl w:val="2"/>
          <w:numId w:val="55"/>
        </w:numPr>
        <w:rPr>
          <w:lang w:val="fr-FR"/>
        </w:rPr>
      </w:pPr>
      <w:bookmarkStart w:id="528" w:name="_Toc215349716"/>
      <w:r>
        <w:rPr>
          <w:lang w:val="fr-FR"/>
        </w:rPr>
        <w:lastRenderedPageBreak/>
        <w:t>Résultats obtenus</w:t>
      </w:r>
      <w:bookmarkEnd w:id="528"/>
    </w:p>
    <w:p w14:paraId="630A72C7" w14:textId="77777777" w:rsidR="007B063C" w:rsidRDefault="007B063C" w:rsidP="007B063C">
      <w:pPr>
        <w:rPr>
          <w:ins w:id="529" w:author="Mwamba Kasongo, Dahouda (Katanga - CD)" w:date="2025-12-02T11:38:00Z" w16du:dateUtc="2025-12-02T09:38:00Z"/>
          <w:lang w:val="fr-FR"/>
        </w:rPr>
      </w:pPr>
      <w:r w:rsidRPr="000A37E2">
        <w:rPr>
          <w:lang w:val="fr-FR"/>
        </w:rPr>
        <w:t>La performance du modèle sur les données de test est remarquable</w:t>
      </w:r>
      <w:r>
        <w:rPr>
          <w:lang w:val="fr-FR"/>
        </w:rPr>
        <w:t> </w:t>
      </w:r>
    </w:p>
    <w:p w14:paraId="7F5627B7" w14:textId="76ACAB48" w:rsidR="0033067A" w:rsidRDefault="0033067A" w:rsidP="007B063C">
      <w:pPr>
        <w:rPr>
          <w:lang w:val="fr-FR"/>
        </w:rPr>
      </w:pPr>
      <w:ins w:id="530" w:author="Mwamba Kasongo, Dahouda (Katanga - CD)" w:date="2025-12-02T11:38:00Z" w16du:dateUtc="2025-12-02T09:38:00Z">
        <w:r>
          <w:rPr>
            <w:lang w:val="fr-FR"/>
          </w:rPr>
          <w:t xml:space="preserve">Si possible ; y ajouter l’architecture du </w:t>
        </w:r>
      </w:ins>
      <w:ins w:id="531" w:author="Mwamba Kasongo, Dahouda (Katanga - CD)" w:date="2025-12-02T11:39:00Z" w16du:dateUtc="2025-12-02T09:39:00Z">
        <w:r>
          <w:rPr>
            <w:lang w:val="fr-FR"/>
          </w:rPr>
          <w:t>modèle</w:t>
        </w:r>
      </w:ins>
      <w:ins w:id="532" w:author="Mwamba Kasongo, Dahouda (Katanga - CD)" w:date="2025-12-02T11:38:00Z" w16du:dateUtc="2025-12-02T09:38:00Z">
        <w:r>
          <w:rPr>
            <w:lang w:val="fr-FR"/>
          </w:rPr>
          <w:t xml:space="preserve"> hybride de CNN - </w:t>
        </w:r>
        <w:commentRangeStart w:id="533"/>
        <w:r>
          <w:rPr>
            <w:lang w:val="fr-FR"/>
          </w:rPr>
          <w:t>LSTM</w:t>
        </w:r>
      </w:ins>
      <w:commentRangeEnd w:id="533"/>
      <w:ins w:id="534" w:author="Mwamba Kasongo, Dahouda (Katanga - CD)" w:date="2025-12-02T11:39:00Z" w16du:dateUtc="2025-12-02T09:39:00Z">
        <w:r>
          <w:rPr>
            <w:rStyle w:val="CommentReference"/>
          </w:rPr>
          <w:commentReference w:id="533"/>
        </w:r>
      </w:ins>
    </w:p>
    <w:p w14:paraId="22E22605" w14:textId="7C4F3570" w:rsidR="007B063C" w:rsidRPr="00EE02BF" w:rsidRDefault="007B063C" w:rsidP="007B063C">
      <w:pPr>
        <w:pStyle w:val="Caption"/>
        <w:keepNext/>
        <w:rPr>
          <w:lang w:val="fr-FR"/>
        </w:rPr>
      </w:pPr>
      <w:bookmarkStart w:id="535" w:name="_Toc215348958"/>
      <w:r w:rsidRPr="00EE02BF">
        <w:rPr>
          <w:lang w:val="fr-FR"/>
        </w:rPr>
        <w:t xml:space="preserve">Tableau </w:t>
      </w:r>
      <w:r w:rsidR="001E3B97">
        <w:rPr>
          <w:lang w:val="fr-FR"/>
        </w:rPr>
        <w:fldChar w:fldCharType="begin"/>
      </w:r>
      <w:r w:rsidR="001E3B97">
        <w:rPr>
          <w:lang w:val="fr-FR"/>
        </w:rPr>
        <w:instrText xml:space="preserve"> STYLEREF 1 \s </w:instrText>
      </w:r>
      <w:r w:rsidR="001E3B97">
        <w:rPr>
          <w:lang w:val="fr-FR"/>
        </w:rPr>
        <w:fldChar w:fldCharType="separate"/>
      </w:r>
      <w:r w:rsidR="001E3B97">
        <w:rPr>
          <w:noProof/>
          <w:lang w:val="fr-FR"/>
        </w:rPr>
        <w:t>IV</w:t>
      </w:r>
      <w:r w:rsidR="001E3B97">
        <w:rPr>
          <w:lang w:val="fr-FR"/>
        </w:rPr>
        <w:fldChar w:fldCharType="end"/>
      </w:r>
      <w:r w:rsidR="001E3B97">
        <w:rPr>
          <w:lang w:val="fr-FR"/>
        </w:rPr>
        <w:noBreakHyphen/>
      </w:r>
      <w:r w:rsidR="001E3B97">
        <w:rPr>
          <w:lang w:val="fr-FR"/>
        </w:rPr>
        <w:fldChar w:fldCharType="begin"/>
      </w:r>
      <w:r w:rsidR="001E3B97">
        <w:rPr>
          <w:lang w:val="fr-FR"/>
        </w:rPr>
        <w:instrText xml:space="preserve"> SEQ Tableau \* ARABIC \s 1 </w:instrText>
      </w:r>
      <w:r w:rsidR="001E3B97">
        <w:rPr>
          <w:lang w:val="fr-FR"/>
        </w:rPr>
        <w:fldChar w:fldCharType="separate"/>
      </w:r>
      <w:r w:rsidR="001E3B97">
        <w:rPr>
          <w:noProof/>
          <w:lang w:val="fr-FR"/>
        </w:rPr>
        <w:t>3</w:t>
      </w:r>
      <w:r w:rsidR="001E3B97">
        <w:rPr>
          <w:lang w:val="fr-FR"/>
        </w:rPr>
        <w:fldChar w:fldCharType="end"/>
      </w:r>
      <w:r w:rsidRPr="00EE02BF">
        <w:rPr>
          <w:lang w:val="fr-FR"/>
        </w:rPr>
        <w:t xml:space="preserve">: Performance du modèle </w:t>
      </w:r>
      <w:r>
        <w:rPr>
          <w:lang w:val="fr-FR"/>
        </w:rPr>
        <w:t>CNN/LSTM</w:t>
      </w:r>
      <w:bookmarkEnd w:id="535"/>
    </w:p>
    <w:tbl>
      <w:tblPr>
        <w:tblStyle w:val="TableGrid"/>
        <w:tblW w:w="0" w:type="auto"/>
        <w:tblLook w:val="04A0" w:firstRow="1" w:lastRow="0" w:firstColumn="1" w:lastColumn="0" w:noHBand="0" w:noVBand="1"/>
      </w:tblPr>
      <w:tblGrid>
        <w:gridCol w:w="1785"/>
        <w:gridCol w:w="1783"/>
        <w:gridCol w:w="1757"/>
        <w:gridCol w:w="1732"/>
        <w:gridCol w:w="1770"/>
      </w:tblGrid>
      <w:tr w:rsidR="007B063C" w:rsidRPr="000A37E2" w14:paraId="4ABBF24F" w14:textId="77777777" w:rsidTr="00DF57D4">
        <w:tc>
          <w:tcPr>
            <w:tcW w:w="1870" w:type="dxa"/>
          </w:tcPr>
          <w:p w14:paraId="58D94C9B" w14:textId="77777777" w:rsidR="007B063C" w:rsidRPr="000A37E2" w:rsidRDefault="007B063C" w:rsidP="00DF57D4">
            <w:pPr>
              <w:ind w:firstLine="0"/>
              <w:rPr>
                <w:b/>
                <w:bCs/>
                <w:lang w:val="fr-FR"/>
              </w:rPr>
            </w:pPr>
            <w:r w:rsidRPr="000A37E2">
              <w:rPr>
                <w:b/>
                <w:bCs/>
                <w:lang w:val="fr-FR"/>
              </w:rPr>
              <w:t>Classe</w:t>
            </w:r>
          </w:p>
        </w:tc>
        <w:tc>
          <w:tcPr>
            <w:tcW w:w="1870" w:type="dxa"/>
          </w:tcPr>
          <w:p w14:paraId="235CB864" w14:textId="77777777" w:rsidR="007B063C" w:rsidRPr="000A37E2" w:rsidRDefault="007B063C" w:rsidP="00DF57D4">
            <w:pPr>
              <w:ind w:firstLine="0"/>
              <w:rPr>
                <w:b/>
                <w:bCs/>
                <w:lang w:val="fr-FR"/>
              </w:rPr>
            </w:pPr>
            <w:r w:rsidRPr="000A37E2">
              <w:rPr>
                <w:b/>
                <w:bCs/>
                <w:lang w:val="fr-FR"/>
              </w:rPr>
              <w:t>Précision</w:t>
            </w:r>
          </w:p>
        </w:tc>
        <w:tc>
          <w:tcPr>
            <w:tcW w:w="1870" w:type="dxa"/>
          </w:tcPr>
          <w:p w14:paraId="371AA540" w14:textId="77777777" w:rsidR="007B063C" w:rsidRPr="000A37E2" w:rsidRDefault="007B063C" w:rsidP="00DF57D4">
            <w:pPr>
              <w:ind w:firstLine="0"/>
              <w:rPr>
                <w:b/>
                <w:bCs/>
                <w:lang w:val="fr-FR"/>
              </w:rPr>
            </w:pPr>
            <w:r w:rsidRPr="000A37E2">
              <w:rPr>
                <w:b/>
                <w:bCs/>
                <w:lang w:val="fr-FR"/>
              </w:rPr>
              <w:t xml:space="preserve">Rappel </w:t>
            </w:r>
          </w:p>
        </w:tc>
        <w:tc>
          <w:tcPr>
            <w:tcW w:w="1870" w:type="dxa"/>
          </w:tcPr>
          <w:p w14:paraId="144268B0" w14:textId="77777777" w:rsidR="007B063C" w:rsidRPr="000A37E2" w:rsidRDefault="007B063C" w:rsidP="00DF57D4">
            <w:pPr>
              <w:ind w:firstLine="0"/>
              <w:rPr>
                <w:b/>
                <w:bCs/>
                <w:lang w:val="fr-FR"/>
              </w:rPr>
            </w:pPr>
            <w:r w:rsidRPr="000A37E2">
              <w:rPr>
                <w:b/>
                <w:bCs/>
                <w:lang w:val="fr-FR"/>
              </w:rPr>
              <w:t>F1-score</w:t>
            </w:r>
          </w:p>
        </w:tc>
        <w:tc>
          <w:tcPr>
            <w:tcW w:w="1870" w:type="dxa"/>
          </w:tcPr>
          <w:p w14:paraId="52B6D2A5" w14:textId="77777777" w:rsidR="007B063C" w:rsidRPr="000A37E2" w:rsidRDefault="007B063C" w:rsidP="00DF57D4">
            <w:pPr>
              <w:ind w:firstLine="0"/>
              <w:rPr>
                <w:b/>
                <w:bCs/>
                <w:lang w:val="fr-FR"/>
              </w:rPr>
            </w:pPr>
            <w:r w:rsidRPr="000A37E2">
              <w:rPr>
                <w:b/>
                <w:bCs/>
                <w:lang w:val="fr-FR"/>
              </w:rPr>
              <w:t>Support</w:t>
            </w:r>
          </w:p>
        </w:tc>
      </w:tr>
      <w:tr w:rsidR="007B063C" w14:paraId="717BDB18" w14:textId="77777777" w:rsidTr="00DF57D4">
        <w:tc>
          <w:tcPr>
            <w:tcW w:w="1870" w:type="dxa"/>
          </w:tcPr>
          <w:p w14:paraId="274BAFE5" w14:textId="77777777" w:rsidR="007B063C" w:rsidRDefault="007B063C" w:rsidP="00DF57D4">
            <w:pPr>
              <w:ind w:firstLine="0"/>
              <w:rPr>
                <w:lang w:val="fr-FR"/>
              </w:rPr>
            </w:pPr>
            <w:r>
              <w:rPr>
                <w:lang w:val="fr-FR"/>
              </w:rPr>
              <w:t>0 (normal)</w:t>
            </w:r>
          </w:p>
        </w:tc>
        <w:tc>
          <w:tcPr>
            <w:tcW w:w="1870" w:type="dxa"/>
          </w:tcPr>
          <w:p w14:paraId="1DA7ACF3" w14:textId="77777777" w:rsidR="007B063C" w:rsidRDefault="007B063C" w:rsidP="00DF57D4">
            <w:pPr>
              <w:ind w:firstLine="0"/>
              <w:rPr>
                <w:lang w:val="fr-FR"/>
              </w:rPr>
            </w:pPr>
            <w:r>
              <w:rPr>
                <w:lang w:val="fr-FR"/>
              </w:rPr>
              <w:t>1.00</w:t>
            </w:r>
          </w:p>
        </w:tc>
        <w:tc>
          <w:tcPr>
            <w:tcW w:w="1870" w:type="dxa"/>
          </w:tcPr>
          <w:p w14:paraId="44A2A810" w14:textId="77777777" w:rsidR="007B063C" w:rsidRDefault="007B063C" w:rsidP="00DF57D4">
            <w:pPr>
              <w:ind w:firstLine="0"/>
              <w:rPr>
                <w:lang w:val="fr-FR"/>
              </w:rPr>
            </w:pPr>
            <w:r>
              <w:rPr>
                <w:lang w:val="fr-FR"/>
              </w:rPr>
              <w:t>1.00</w:t>
            </w:r>
          </w:p>
        </w:tc>
        <w:tc>
          <w:tcPr>
            <w:tcW w:w="1870" w:type="dxa"/>
          </w:tcPr>
          <w:p w14:paraId="2F165A16" w14:textId="77777777" w:rsidR="007B063C" w:rsidRDefault="007B063C" w:rsidP="00DF57D4">
            <w:pPr>
              <w:ind w:firstLine="0"/>
              <w:rPr>
                <w:lang w:val="fr-FR"/>
              </w:rPr>
            </w:pPr>
            <w:r>
              <w:rPr>
                <w:lang w:val="fr-FR"/>
              </w:rPr>
              <w:t>1.00</w:t>
            </w:r>
          </w:p>
        </w:tc>
        <w:tc>
          <w:tcPr>
            <w:tcW w:w="1870" w:type="dxa"/>
          </w:tcPr>
          <w:p w14:paraId="078AC388" w14:textId="77777777" w:rsidR="007B063C" w:rsidRDefault="007B063C" w:rsidP="00DF57D4">
            <w:pPr>
              <w:ind w:firstLine="0"/>
              <w:rPr>
                <w:lang w:val="fr-FR"/>
              </w:rPr>
            </w:pPr>
            <w:r>
              <w:rPr>
                <w:lang w:val="fr-FR"/>
              </w:rPr>
              <w:t>19600</w:t>
            </w:r>
          </w:p>
        </w:tc>
      </w:tr>
      <w:tr w:rsidR="007B063C" w14:paraId="701B1D53" w14:textId="77777777" w:rsidTr="00DF57D4">
        <w:tc>
          <w:tcPr>
            <w:tcW w:w="1870" w:type="dxa"/>
          </w:tcPr>
          <w:p w14:paraId="37912BBE" w14:textId="77777777" w:rsidR="007B063C" w:rsidRDefault="007B063C" w:rsidP="00DF57D4">
            <w:pPr>
              <w:ind w:firstLine="0"/>
              <w:rPr>
                <w:lang w:val="fr-FR"/>
              </w:rPr>
            </w:pPr>
            <w:r>
              <w:rPr>
                <w:lang w:val="fr-FR"/>
              </w:rPr>
              <w:t>1 (échec)</w:t>
            </w:r>
          </w:p>
        </w:tc>
        <w:tc>
          <w:tcPr>
            <w:tcW w:w="1870" w:type="dxa"/>
          </w:tcPr>
          <w:p w14:paraId="5747F3F6" w14:textId="77777777" w:rsidR="007B063C" w:rsidRDefault="007B063C" w:rsidP="00DF57D4">
            <w:pPr>
              <w:ind w:firstLine="0"/>
              <w:rPr>
                <w:lang w:val="fr-FR"/>
              </w:rPr>
            </w:pPr>
            <w:r>
              <w:rPr>
                <w:lang w:val="fr-FR"/>
              </w:rPr>
              <w:t>1.00</w:t>
            </w:r>
          </w:p>
        </w:tc>
        <w:tc>
          <w:tcPr>
            <w:tcW w:w="1870" w:type="dxa"/>
          </w:tcPr>
          <w:p w14:paraId="7E66F955" w14:textId="12229CEB" w:rsidR="007B063C" w:rsidRDefault="007B063C" w:rsidP="00DF57D4">
            <w:pPr>
              <w:ind w:firstLine="0"/>
              <w:rPr>
                <w:lang w:val="fr-FR"/>
              </w:rPr>
            </w:pPr>
            <w:r>
              <w:rPr>
                <w:lang w:val="fr-FR"/>
              </w:rPr>
              <w:t>0.77</w:t>
            </w:r>
          </w:p>
        </w:tc>
        <w:tc>
          <w:tcPr>
            <w:tcW w:w="1870" w:type="dxa"/>
          </w:tcPr>
          <w:p w14:paraId="4F783155" w14:textId="5BECAF59" w:rsidR="007B063C" w:rsidRDefault="007B063C" w:rsidP="00DF57D4">
            <w:pPr>
              <w:ind w:firstLine="0"/>
              <w:rPr>
                <w:lang w:val="fr-FR"/>
              </w:rPr>
            </w:pPr>
            <w:r>
              <w:rPr>
                <w:lang w:val="fr-FR"/>
              </w:rPr>
              <w:t>0.87</w:t>
            </w:r>
          </w:p>
        </w:tc>
        <w:tc>
          <w:tcPr>
            <w:tcW w:w="1870" w:type="dxa"/>
          </w:tcPr>
          <w:p w14:paraId="510962AB" w14:textId="77777777" w:rsidR="007B063C" w:rsidRDefault="007B063C" w:rsidP="00DF57D4">
            <w:pPr>
              <w:ind w:firstLine="0"/>
              <w:rPr>
                <w:lang w:val="fr-FR"/>
              </w:rPr>
            </w:pPr>
            <w:r>
              <w:rPr>
                <w:lang w:val="fr-FR"/>
              </w:rPr>
              <w:t>400</w:t>
            </w:r>
          </w:p>
        </w:tc>
      </w:tr>
      <w:tr w:rsidR="007B063C" w:rsidRPr="00EE02BF" w14:paraId="254085F2" w14:textId="77777777" w:rsidTr="00DF57D4">
        <w:tc>
          <w:tcPr>
            <w:tcW w:w="1870" w:type="dxa"/>
            <w:vAlign w:val="center"/>
          </w:tcPr>
          <w:p w14:paraId="5B40E5DF" w14:textId="77777777" w:rsidR="007B063C" w:rsidRPr="00EE02BF" w:rsidRDefault="007B063C" w:rsidP="00DF57D4">
            <w:pPr>
              <w:ind w:firstLine="0"/>
              <w:jc w:val="center"/>
              <w:rPr>
                <w:b/>
                <w:bCs/>
                <w:lang w:val="fr-FR"/>
              </w:rPr>
            </w:pPr>
            <w:proofErr w:type="spellStart"/>
            <w:r w:rsidRPr="00EE02BF">
              <w:rPr>
                <w:b/>
                <w:bCs/>
                <w:lang w:val="fr-FR"/>
              </w:rPr>
              <w:t>Accuracy</w:t>
            </w:r>
            <w:proofErr w:type="spellEnd"/>
            <w:r w:rsidRPr="00EE02BF">
              <w:rPr>
                <w:b/>
                <w:bCs/>
                <w:lang w:val="fr-FR"/>
              </w:rPr>
              <w:t xml:space="preserve"> globale</w:t>
            </w:r>
          </w:p>
        </w:tc>
        <w:tc>
          <w:tcPr>
            <w:tcW w:w="1870" w:type="dxa"/>
            <w:vAlign w:val="center"/>
          </w:tcPr>
          <w:p w14:paraId="63BF8B6E" w14:textId="77777777" w:rsidR="007B063C" w:rsidRPr="00EE02BF" w:rsidRDefault="007B063C" w:rsidP="00DF57D4">
            <w:pPr>
              <w:ind w:firstLine="0"/>
              <w:jc w:val="center"/>
              <w:rPr>
                <w:b/>
                <w:bCs/>
                <w:lang w:val="fr-FR"/>
              </w:rPr>
            </w:pPr>
            <w:r w:rsidRPr="00EE02BF">
              <w:rPr>
                <w:b/>
                <w:bCs/>
                <w:lang w:val="fr-FR"/>
              </w:rPr>
              <w:t>-</w:t>
            </w:r>
          </w:p>
        </w:tc>
        <w:tc>
          <w:tcPr>
            <w:tcW w:w="1870" w:type="dxa"/>
            <w:vAlign w:val="center"/>
          </w:tcPr>
          <w:p w14:paraId="4654D89F" w14:textId="77777777" w:rsidR="007B063C" w:rsidRPr="00EE02BF" w:rsidRDefault="007B063C" w:rsidP="00DF57D4">
            <w:pPr>
              <w:ind w:firstLine="0"/>
              <w:jc w:val="center"/>
              <w:rPr>
                <w:b/>
                <w:bCs/>
                <w:lang w:val="fr-FR"/>
              </w:rPr>
            </w:pPr>
            <w:r w:rsidRPr="00EE02BF">
              <w:rPr>
                <w:b/>
                <w:bCs/>
                <w:lang w:val="fr-FR"/>
              </w:rPr>
              <w:t>-</w:t>
            </w:r>
          </w:p>
        </w:tc>
        <w:tc>
          <w:tcPr>
            <w:tcW w:w="1870" w:type="dxa"/>
            <w:vAlign w:val="center"/>
          </w:tcPr>
          <w:p w14:paraId="4007278D" w14:textId="77777777" w:rsidR="007B063C" w:rsidRPr="00EE02BF" w:rsidRDefault="007B063C" w:rsidP="00DF57D4">
            <w:pPr>
              <w:ind w:firstLine="0"/>
              <w:jc w:val="center"/>
              <w:rPr>
                <w:b/>
                <w:bCs/>
                <w:lang w:val="fr-FR"/>
              </w:rPr>
            </w:pPr>
            <w:r w:rsidRPr="00EE02BF">
              <w:rPr>
                <w:b/>
                <w:bCs/>
                <w:lang w:val="fr-FR"/>
              </w:rPr>
              <w:t>1.00</w:t>
            </w:r>
          </w:p>
        </w:tc>
        <w:tc>
          <w:tcPr>
            <w:tcW w:w="1870" w:type="dxa"/>
            <w:vAlign w:val="center"/>
          </w:tcPr>
          <w:p w14:paraId="6D851341" w14:textId="77777777" w:rsidR="007B063C" w:rsidRPr="00EE02BF" w:rsidRDefault="007B063C" w:rsidP="00DF57D4">
            <w:pPr>
              <w:ind w:firstLine="0"/>
              <w:jc w:val="center"/>
              <w:rPr>
                <w:b/>
                <w:bCs/>
                <w:lang w:val="fr-FR"/>
              </w:rPr>
            </w:pPr>
            <w:r w:rsidRPr="00EE02BF">
              <w:rPr>
                <w:b/>
                <w:bCs/>
                <w:lang w:val="fr-FR"/>
              </w:rPr>
              <w:t>20000</w:t>
            </w:r>
          </w:p>
        </w:tc>
      </w:tr>
    </w:tbl>
    <w:p w14:paraId="0741041E" w14:textId="77777777" w:rsidR="007B063C" w:rsidRDefault="007B063C" w:rsidP="007B063C">
      <w:pPr>
        <w:rPr>
          <w:lang w:val="fr-FR"/>
        </w:rPr>
      </w:pPr>
      <w:r>
        <w:rPr>
          <w:lang w:val="fr-FR"/>
        </w:rPr>
        <w:t xml:space="preserve">La </w:t>
      </w:r>
      <w:r>
        <w:rPr>
          <w:b/>
          <w:bCs/>
          <w:lang w:val="fr-FR"/>
        </w:rPr>
        <w:t xml:space="preserve">matrice de confusion </w:t>
      </w:r>
      <w:r>
        <w:rPr>
          <w:lang w:val="fr-FR"/>
        </w:rPr>
        <w:t>correspondante est la suivante :</w:t>
      </w:r>
    </w:p>
    <w:p w14:paraId="35E7E1CA" w14:textId="1F2A7764" w:rsidR="007B063C" w:rsidRPr="007B063C" w:rsidRDefault="007B063C" w:rsidP="007B063C">
      <w:pPr>
        <w:pStyle w:val="Caption"/>
        <w:keepNext/>
        <w:rPr>
          <w:lang w:val="fr-FR"/>
        </w:rPr>
      </w:pPr>
      <w:bookmarkStart w:id="536" w:name="_Toc215348959"/>
      <w:r w:rsidRPr="007B063C">
        <w:rPr>
          <w:lang w:val="fr-FR"/>
        </w:rPr>
        <w:t xml:space="preserve">Tableau </w:t>
      </w:r>
      <w:r w:rsidR="001E3B97">
        <w:rPr>
          <w:lang w:val="fr-FR"/>
        </w:rPr>
        <w:fldChar w:fldCharType="begin"/>
      </w:r>
      <w:r w:rsidR="001E3B97">
        <w:rPr>
          <w:lang w:val="fr-FR"/>
        </w:rPr>
        <w:instrText xml:space="preserve"> STYLEREF 1 \s </w:instrText>
      </w:r>
      <w:r w:rsidR="001E3B97">
        <w:rPr>
          <w:lang w:val="fr-FR"/>
        </w:rPr>
        <w:fldChar w:fldCharType="separate"/>
      </w:r>
      <w:r w:rsidR="001E3B97">
        <w:rPr>
          <w:noProof/>
          <w:lang w:val="fr-FR"/>
        </w:rPr>
        <w:t>IV</w:t>
      </w:r>
      <w:r w:rsidR="001E3B97">
        <w:rPr>
          <w:lang w:val="fr-FR"/>
        </w:rPr>
        <w:fldChar w:fldCharType="end"/>
      </w:r>
      <w:r w:rsidR="001E3B97">
        <w:rPr>
          <w:lang w:val="fr-FR"/>
        </w:rPr>
        <w:noBreakHyphen/>
      </w:r>
      <w:r w:rsidR="001E3B97">
        <w:rPr>
          <w:lang w:val="fr-FR"/>
        </w:rPr>
        <w:fldChar w:fldCharType="begin"/>
      </w:r>
      <w:r w:rsidR="001E3B97">
        <w:rPr>
          <w:lang w:val="fr-FR"/>
        </w:rPr>
        <w:instrText xml:space="preserve"> SEQ Tableau \* ARABIC \s 1 </w:instrText>
      </w:r>
      <w:r w:rsidR="001E3B97">
        <w:rPr>
          <w:lang w:val="fr-FR"/>
        </w:rPr>
        <w:fldChar w:fldCharType="separate"/>
      </w:r>
      <w:r w:rsidR="001E3B97">
        <w:rPr>
          <w:noProof/>
          <w:lang w:val="fr-FR"/>
        </w:rPr>
        <w:t>4</w:t>
      </w:r>
      <w:r w:rsidR="001E3B97">
        <w:rPr>
          <w:lang w:val="fr-FR"/>
        </w:rPr>
        <w:fldChar w:fldCharType="end"/>
      </w:r>
      <w:r w:rsidRPr="007B063C">
        <w:rPr>
          <w:lang w:val="fr-FR"/>
        </w:rPr>
        <w:t>: Matrice de confusion du CNN/LSTM</w:t>
      </w:r>
      <w:bookmarkEnd w:id="536"/>
    </w:p>
    <w:tbl>
      <w:tblPr>
        <w:tblStyle w:val="TableGrid"/>
        <w:tblW w:w="0" w:type="auto"/>
        <w:tblLook w:val="04A0" w:firstRow="1" w:lastRow="0" w:firstColumn="1" w:lastColumn="0" w:noHBand="0" w:noVBand="1"/>
      </w:tblPr>
      <w:tblGrid>
        <w:gridCol w:w="2931"/>
        <w:gridCol w:w="2948"/>
        <w:gridCol w:w="2948"/>
      </w:tblGrid>
      <w:tr w:rsidR="007B063C" w:rsidRPr="00EE02BF" w14:paraId="6D1BE337" w14:textId="77777777" w:rsidTr="00DF57D4">
        <w:tc>
          <w:tcPr>
            <w:tcW w:w="3116" w:type="dxa"/>
          </w:tcPr>
          <w:p w14:paraId="6447B50F" w14:textId="77777777" w:rsidR="007B063C" w:rsidRPr="00EE02BF" w:rsidRDefault="007B063C" w:rsidP="00DF57D4">
            <w:pPr>
              <w:ind w:firstLine="0"/>
              <w:rPr>
                <w:b/>
                <w:bCs/>
                <w:lang w:val="fr-FR"/>
              </w:rPr>
            </w:pPr>
          </w:p>
        </w:tc>
        <w:tc>
          <w:tcPr>
            <w:tcW w:w="3117" w:type="dxa"/>
          </w:tcPr>
          <w:p w14:paraId="2DF9E933" w14:textId="77777777" w:rsidR="007B063C" w:rsidRPr="00EE02BF" w:rsidRDefault="007B063C" w:rsidP="00DF57D4">
            <w:pPr>
              <w:ind w:firstLine="0"/>
              <w:rPr>
                <w:b/>
                <w:bCs/>
                <w:lang w:val="fr-FR"/>
              </w:rPr>
            </w:pPr>
            <w:r>
              <w:rPr>
                <w:b/>
                <w:bCs/>
                <w:lang w:val="fr-FR"/>
              </w:rPr>
              <w:t>Prédit : 0</w:t>
            </w:r>
          </w:p>
        </w:tc>
        <w:tc>
          <w:tcPr>
            <w:tcW w:w="3117" w:type="dxa"/>
          </w:tcPr>
          <w:p w14:paraId="677420D1" w14:textId="77777777" w:rsidR="007B063C" w:rsidRPr="00EE02BF" w:rsidRDefault="007B063C" w:rsidP="00DF57D4">
            <w:pPr>
              <w:ind w:firstLine="0"/>
              <w:rPr>
                <w:b/>
                <w:bCs/>
                <w:lang w:val="fr-FR"/>
              </w:rPr>
            </w:pPr>
            <w:r>
              <w:rPr>
                <w:b/>
                <w:bCs/>
                <w:lang w:val="fr-FR"/>
              </w:rPr>
              <w:t>Prédit : 1</w:t>
            </w:r>
          </w:p>
        </w:tc>
      </w:tr>
      <w:tr w:rsidR="007B063C" w14:paraId="266F421A" w14:textId="77777777" w:rsidTr="00DF57D4">
        <w:tc>
          <w:tcPr>
            <w:tcW w:w="3116" w:type="dxa"/>
          </w:tcPr>
          <w:p w14:paraId="61E8A765" w14:textId="77777777" w:rsidR="007B063C" w:rsidRDefault="007B063C" w:rsidP="00DF57D4">
            <w:pPr>
              <w:ind w:firstLine="0"/>
              <w:rPr>
                <w:lang w:val="fr-FR"/>
              </w:rPr>
            </w:pPr>
            <w:r>
              <w:rPr>
                <w:lang w:val="fr-FR"/>
              </w:rPr>
              <w:t>Réel : 0</w:t>
            </w:r>
          </w:p>
        </w:tc>
        <w:tc>
          <w:tcPr>
            <w:tcW w:w="3117" w:type="dxa"/>
          </w:tcPr>
          <w:p w14:paraId="356AB59E" w14:textId="77777777" w:rsidR="007B063C" w:rsidRDefault="007B063C" w:rsidP="00DF57D4">
            <w:pPr>
              <w:ind w:firstLine="0"/>
              <w:rPr>
                <w:lang w:val="fr-FR"/>
              </w:rPr>
            </w:pPr>
            <w:r>
              <w:rPr>
                <w:lang w:val="fr-FR"/>
              </w:rPr>
              <w:t>19600</w:t>
            </w:r>
          </w:p>
        </w:tc>
        <w:tc>
          <w:tcPr>
            <w:tcW w:w="3117" w:type="dxa"/>
          </w:tcPr>
          <w:p w14:paraId="59C645C3" w14:textId="77777777" w:rsidR="007B063C" w:rsidRDefault="007B063C" w:rsidP="00DF57D4">
            <w:pPr>
              <w:ind w:firstLine="0"/>
              <w:rPr>
                <w:lang w:val="fr-FR"/>
              </w:rPr>
            </w:pPr>
            <w:r>
              <w:rPr>
                <w:lang w:val="fr-FR"/>
              </w:rPr>
              <w:t>0</w:t>
            </w:r>
          </w:p>
        </w:tc>
      </w:tr>
      <w:tr w:rsidR="007B063C" w14:paraId="584101B7" w14:textId="77777777" w:rsidTr="00DF57D4">
        <w:tc>
          <w:tcPr>
            <w:tcW w:w="3116" w:type="dxa"/>
          </w:tcPr>
          <w:p w14:paraId="1547A761" w14:textId="77777777" w:rsidR="007B063C" w:rsidRDefault="007B063C" w:rsidP="00DF57D4">
            <w:pPr>
              <w:ind w:firstLine="0"/>
              <w:rPr>
                <w:lang w:val="fr-FR"/>
              </w:rPr>
            </w:pPr>
            <w:r>
              <w:rPr>
                <w:lang w:val="fr-FR"/>
              </w:rPr>
              <w:t>Réel : 1</w:t>
            </w:r>
          </w:p>
        </w:tc>
        <w:tc>
          <w:tcPr>
            <w:tcW w:w="3117" w:type="dxa"/>
          </w:tcPr>
          <w:p w14:paraId="78ECF619" w14:textId="67EEDF77" w:rsidR="007B063C" w:rsidRDefault="007B063C" w:rsidP="00DF57D4">
            <w:pPr>
              <w:ind w:firstLine="0"/>
              <w:rPr>
                <w:lang w:val="fr-FR"/>
              </w:rPr>
            </w:pPr>
            <w:r>
              <w:rPr>
                <w:lang w:val="fr-FR"/>
              </w:rPr>
              <w:t>92</w:t>
            </w:r>
          </w:p>
        </w:tc>
        <w:tc>
          <w:tcPr>
            <w:tcW w:w="3117" w:type="dxa"/>
          </w:tcPr>
          <w:p w14:paraId="35AA1053" w14:textId="35920BAB" w:rsidR="007B063C" w:rsidRDefault="007B063C" w:rsidP="00DF57D4">
            <w:pPr>
              <w:ind w:firstLine="0"/>
              <w:rPr>
                <w:lang w:val="fr-FR"/>
              </w:rPr>
            </w:pPr>
            <w:r>
              <w:rPr>
                <w:lang w:val="fr-FR"/>
              </w:rPr>
              <w:t>308</w:t>
            </w:r>
          </w:p>
        </w:tc>
      </w:tr>
    </w:tbl>
    <w:p w14:paraId="04D82B21" w14:textId="77777777" w:rsidR="00F9229A" w:rsidRDefault="00F9229A" w:rsidP="00BB06EA">
      <w:pPr>
        <w:rPr>
          <w:lang w:val="fr-FR"/>
        </w:rPr>
      </w:pPr>
    </w:p>
    <w:p w14:paraId="3A4FC8DE" w14:textId="085375BB" w:rsidR="007B063C" w:rsidRDefault="007B063C" w:rsidP="00BB06EA">
      <w:pPr>
        <w:rPr>
          <w:lang w:val="fr-FR"/>
        </w:rPr>
      </w:pPr>
      <w:r w:rsidRPr="007B063C">
        <w:rPr>
          <w:lang w:val="fr-FR"/>
        </w:rPr>
        <w:t xml:space="preserve">Ces résultats montrent que le modèle identifie parfaitement les cas normaux, mais manque 92 cas de cavitation sévère, soit 23 % des défaillances. Le rappel de 0.77 sur la classe critique est inférieur à celui du </w:t>
      </w:r>
      <w:proofErr w:type="spellStart"/>
      <w:r w:rsidRPr="007B063C">
        <w:rPr>
          <w:lang w:val="fr-FR"/>
        </w:rPr>
        <w:t>Random</w:t>
      </w:r>
      <w:proofErr w:type="spellEnd"/>
      <w:r w:rsidRPr="007B063C">
        <w:rPr>
          <w:lang w:val="fr-FR"/>
        </w:rPr>
        <w:t xml:space="preserve"> Forest (0.99), ce qui est contre-intuitif pour une architecture séquentielle censée mieux capter les anomalies.</w:t>
      </w:r>
    </w:p>
    <w:p w14:paraId="057E9988" w14:textId="77777777" w:rsidR="003339F7" w:rsidRDefault="003339F7" w:rsidP="003339F7">
      <w:pPr>
        <w:keepNext/>
      </w:pPr>
      <w:r>
        <w:rPr>
          <w:noProof/>
        </w:rPr>
        <w:lastRenderedPageBreak/>
        <w:drawing>
          <wp:inline distT="0" distB="0" distL="0" distR="0" wp14:anchorId="1A6CD217" wp14:editId="169C9E1A">
            <wp:extent cx="4909185" cy="3980815"/>
            <wp:effectExtent l="0" t="0" r="5715" b="635"/>
            <wp:docPr id="15924594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09185" cy="3980815"/>
                    </a:xfrm>
                    <a:prstGeom prst="rect">
                      <a:avLst/>
                    </a:prstGeom>
                    <a:noFill/>
                    <a:ln>
                      <a:noFill/>
                    </a:ln>
                  </pic:spPr>
                </pic:pic>
              </a:graphicData>
            </a:graphic>
          </wp:inline>
        </w:drawing>
      </w:r>
    </w:p>
    <w:p w14:paraId="33F2B272" w14:textId="73FB3A32" w:rsidR="003339F7" w:rsidRPr="003339F7" w:rsidRDefault="003339F7" w:rsidP="00F9229A">
      <w:pPr>
        <w:pStyle w:val="Caption"/>
        <w:rPr>
          <w:lang w:val="fr-FR"/>
        </w:rPr>
      </w:pPr>
      <w:bookmarkStart w:id="537" w:name="_Toc215348928"/>
      <w:r w:rsidRPr="003339F7">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5</w:t>
      </w:r>
      <w:r w:rsidR="00EC0060">
        <w:rPr>
          <w:lang w:val="fr-FR"/>
        </w:rPr>
        <w:fldChar w:fldCharType="end"/>
      </w:r>
      <w:r w:rsidRPr="003339F7">
        <w:rPr>
          <w:lang w:val="fr-FR"/>
        </w:rPr>
        <w:t>: Visualisation de la matrice de confusion</w:t>
      </w:r>
      <w:bookmarkEnd w:id="537"/>
    </w:p>
    <w:p w14:paraId="43F1B360" w14:textId="77777777" w:rsidR="007B063C" w:rsidRPr="007B063C" w:rsidRDefault="007B063C" w:rsidP="007B063C">
      <w:pPr>
        <w:pStyle w:val="Heading3"/>
        <w:numPr>
          <w:ilvl w:val="2"/>
          <w:numId w:val="55"/>
        </w:numPr>
        <w:rPr>
          <w:lang w:val="fr-FR"/>
        </w:rPr>
      </w:pPr>
      <w:bookmarkStart w:id="538" w:name="_Toc215349717"/>
      <w:r w:rsidRPr="007B063C">
        <w:rPr>
          <w:lang w:val="fr-FR"/>
        </w:rPr>
        <w:t>Courbes d’apprentissage</w:t>
      </w:r>
      <w:bookmarkEnd w:id="538"/>
    </w:p>
    <w:p w14:paraId="2A7B4FB4" w14:textId="77777777" w:rsidR="007B063C" w:rsidRPr="007B063C" w:rsidRDefault="007B063C" w:rsidP="007B063C">
      <w:pPr>
        <w:rPr>
          <w:lang w:val="fr-FR"/>
        </w:rPr>
      </w:pPr>
      <w:r w:rsidRPr="007B063C">
        <w:rPr>
          <w:lang w:val="fr-FR"/>
        </w:rPr>
        <w:t>Les courbes d’</w:t>
      </w:r>
      <w:proofErr w:type="spellStart"/>
      <w:r w:rsidRPr="007B063C">
        <w:rPr>
          <w:lang w:val="fr-FR"/>
        </w:rPr>
        <w:t>accuracy</w:t>
      </w:r>
      <w:proofErr w:type="spellEnd"/>
      <w:r w:rsidRPr="007B063C">
        <w:rPr>
          <w:lang w:val="fr-FR"/>
        </w:rPr>
        <w:t xml:space="preserve"> et de </w:t>
      </w:r>
      <w:proofErr w:type="spellStart"/>
      <w:r w:rsidRPr="007B063C">
        <w:rPr>
          <w:lang w:val="fr-FR"/>
        </w:rPr>
        <w:t>loss</w:t>
      </w:r>
      <w:proofErr w:type="spellEnd"/>
      <w:r w:rsidRPr="007B063C">
        <w:rPr>
          <w:lang w:val="fr-FR"/>
        </w:rPr>
        <w:t xml:space="preserve"> montrent une convergence stable :</w:t>
      </w:r>
    </w:p>
    <w:p w14:paraId="647502C6" w14:textId="77777777" w:rsidR="007B063C" w:rsidRDefault="007B063C">
      <w:pPr>
        <w:pStyle w:val="ListParagraph"/>
        <w:numPr>
          <w:ilvl w:val="0"/>
          <w:numId w:val="62"/>
        </w:numPr>
        <w:rPr>
          <w:lang w:val="fr-FR"/>
        </w:rPr>
      </w:pPr>
      <w:r w:rsidRPr="007B063C">
        <w:rPr>
          <w:lang w:val="fr-FR"/>
        </w:rPr>
        <w:t>L’</w:t>
      </w:r>
      <w:proofErr w:type="spellStart"/>
      <w:r w:rsidRPr="007B063C">
        <w:rPr>
          <w:lang w:val="fr-FR"/>
        </w:rPr>
        <w:t>accuracy</w:t>
      </w:r>
      <w:proofErr w:type="spellEnd"/>
      <w:r w:rsidRPr="007B063C">
        <w:rPr>
          <w:lang w:val="fr-FR"/>
        </w:rPr>
        <w:t xml:space="preserve"> d’entraînement et de validation reste élevée et parallèle, ce qui indique une bonne généralisation.</w:t>
      </w:r>
    </w:p>
    <w:p w14:paraId="375FF922" w14:textId="77777777" w:rsidR="007B063C" w:rsidRDefault="007B063C">
      <w:pPr>
        <w:pStyle w:val="ListParagraph"/>
        <w:numPr>
          <w:ilvl w:val="0"/>
          <w:numId w:val="62"/>
        </w:numPr>
        <w:rPr>
          <w:lang w:val="fr-FR"/>
        </w:rPr>
      </w:pPr>
      <w:r w:rsidRPr="007B063C">
        <w:rPr>
          <w:lang w:val="fr-FR"/>
        </w:rPr>
        <w:t xml:space="preserve">La </w:t>
      </w:r>
      <w:proofErr w:type="spellStart"/>
      <w:r w:rsidRPr="007B063C">
        <w:rPr>
          <w:lang w:val="fr-FR"/>
        </w:rPr>
        <w:t>loss</w:t>
      </w:r>
      <w:proofErr w:type="spellEnd"/>
      <w:r w:rsidRPr="007B063C">
        <w:rPr>
          <w:lang w:val="fr-FR"/>
        </w:rPr>
        <w:t xml:space="preserve"> diminue régulièrement sans oscillations majeures, ce qui témoigne d’une optimisation efficace.</w:t>
      </w:r>
    </w:p>
    <w:p w14:paraId="77AC12D3" w14:textId="69DF8530" w:rsidR="003339F7" w:rsidRPr="00AA300E" w:rsidRDefault="007B063C" w:rsidP="00AA300E">
      <w:pPr>
        <w:pStyle w:val="ListParagraph"/>
        <w:numPr>
          <w:ilvl w:val="0"/>
          <w:numId w:val="62"/>
        </w:numPr>
        <w:rPr>
          <w:lang w:val="fr-FR"/>
        </w:rPr>
      </w:pPr>
      <w:r w:rsidRPr="007B063C">
        <w:rPr>
          <w:lang w:val="fr-FR"/>
        </w:rPr>
        <w:t xml:space="preserve">Aucun signe de sur-apprentissage n’a été observé sur les 10 </w:t>
      </w:r>
      <w:proofErr w:type="spellStart"/>
      <w:r w:rsidRPr="007B063C">
        <w:rPr>
          <w:lang w:val="fr-FR"/>
        </w:rPr>
        <w:t>epochs</w:t>
      </w:r>
      <w:proofErr w:type="spellEnd"/>
      <w:r w:rsidRPr="007B063C">
        <w:rPr>
          <w:lang w:val="fr-FR"/>
        </w:rPr>
        <w:t>.</w:t>
      </w:r>
    </w:p>
    <w:p w14:paraId="07830800" w14:textId="7360BB47" w:rsidR="003339F7" w:rsidRDefault="003339F7" w:rsidP="003339F7">
      <w:pPr>
        <w:pStyle w:val="ListParagraph"/>
        <w:ind w:firstLine="0"/>
        <w:rPr>
          <w:lang w:val="fr-FR"/>
        </w:rPr>
      </w:pPr>
      <w:r>
        <w:rPr>
          <w:noProof/>
        </w:rPr>
        <w:lastRenderedPageBreak/>
        <w:drawing>
          <wp:anchor distT="0" distB="0" distL="114300" distR="114300" simplePos="0" relativeHeight="251691008" behindDoc="0" locked="0" layoutInCell="1" allowOverlap="1" wp14:anchorId="644229CB" wp14:editId="60FD77A5">
            <wp:simplePos x="0" y="0"/>
            <wp:positionH relativeFrom="margin">
              <wp:align>center</wp:align>
            </wp:positionH>
            <wp:positionV relativeFrom="paragraph">
              <wp:posOffset>298890</wp:posOffset>
            </wp:positionV>
            <wp:extent cx="5163185" cy="3980815"/>
            <wp:effectExtent l="0" t="0" r="0" b="635"/>
            <wp:wrapTopAndBottom/>
            <wp:docPr id="168985483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3185" cy="3980815"/>
                    </a:xfrm>
                    <a:prstGeom prst="rect">
                      <a:avLst/>
                    </a:prstGeom>
                    <a:noFill/>
                    <a:ln>
                      <a:noFill/>
                    </a:ln>
                  </pic:spPr>
                </pic:pic>
              </a:graphicData>
            </a:graphic>
          </wp:anchor>
        </w:drawing>
      </w:r>
    </w:p>
    <w:p w14:paraId="26FB973E" w14:textId="0F455F2B" w:rsidR="003339F7" w:rsidRDefault="003339F7" w:rsidP="003339F7">
      <w:pPr>
        <w:pStyle w:val="ListParagraph"/>
        <w:ind w:firstLine="0"/>
        <w:rPr>
          <w:lang w:val="fr-FR"/>
        </w:rPr>
      </w:pPr>
      <w:r>
        <w:rPr>
          <w:noProof/>
        </w:rPr>
        <mc:AlternateContent>
          <mc:Choice Requires="wps">
            <w:drawing>
              <wp:anchor distT="0" distB="0" distL="114300" distR="114300" simplePos="0" relativeHeight="251693056" behindDoc="0" locked="0" layoutInCell="1" allowOverlap="1" wp14:anchorId="5D35B6F4" wp14:editId="4703477F">
                <wp:simplePos x="0" y="0"/>
                <wp:positionH relativeFrom="column">
                  <wp:posOffset>460375</wp:posOffset>
                </wp:positionH>
                <wp:positionV relativeFrom="paragraph">
                  <wp:posOffset>4035425</wp:posOffset>
                </wp:positionV>
                <wp:extent cx="5163185" cy="635"/>
                <wp:effectExtent l="0" t="0" r="0" b="0"/>
                <wp:wrapTopAndBottom/>
                <wp:docPr id="188359125" name="Zone de texte 1"/>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56EE9B09" w14:textId="7F7B78D2" w:rsidR="003339F7" w:rsidRPr="003339F7" w:rsidRDefault="003339F7" w:rsidP="003339F7">
                            <w:pPr>
                              <w:pStyle w:val="Caption"/>
                              <w:rPr>
                                <w:noProof/>
                                <w:sz w:val="24"/>
                                <w:lang w:val="fr-FR"/>
                              </w:rPr>
                            </w:pPr>
                            <w:bookmarkStart w:id="539" w:name="_Toc215348929"/>
                            <w:r w:rsidRPr="003339F7">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6</w:t>
                            </w:r>
                            <w:r w:rsidR="00EC0060">
                              <w:rPr>
                                <w:lang w:val="fr-FR"/>
                              </w:rPr>
                              <w:fldChar w:fldCharType="end"/>
                            </w:r>
                            <w:r w:rsidRPr="003339F7">
                              <w:rPr>
                                <w:lang w:val="fr-FR"/>
                              </w:rPr>
                              <w:t>: Courbe d'</w:t>
                            </w:r>
                            <w:proofErr w:type="spellStart"/>
                            <w:r w:rsidRPr="003339F7">
                              <w:rPr>
                                <w:lang w:val="fr-FR"/>
                              </w:rPr>
                              <w:t>Accurasy</w:t>
                            </w:r>
                            <w:proofErr w:type="spellEnd"/>
                            <w:r w:rsidRPr="003339F7">
                              <w:rPr>
                                <w:lang w:val="fr-FR"/>
                              </w:rPr>
                              <w:t xml:space="preserve"> CNN + LSTM</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5B6F4" id="_x0000_s1031" type="#_x0000_t202" style="position:absolute;left:0;text-align:left;margin-left:36.25pt;margin-top:317.75pt;width:406.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" stroked="f">
                <v:textbox style="mso-fit-shape-to-text:t" inset="0,0,0,0">
                  <w:txbxContent>
                    <w:p w14:paraId="56EE9B09" w14:textId="7F7B78D2" w:rsidR="003339F7" w:rsidRPr="003339F7" w:rsidRDefault="003339F7" w:rsidP="003339F7">
                      <w:pPr>
                        <w:pStyle w:val="Caption"/>
                        <w:rPr>
                          <w:noProof/>
                          <w:sz w:val="24"/>
                          <w:lang w:val="fr-FR"/>
                        </w:rPr>
                      </w:pPr>
                      <w:bookmarkStart w:id="540" w:name="_Toc215348929"/>
                      <w:r w:rsidRPr="003339F7">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6</w:t>
                      </w:r>
                      <w:r w:rsidR="00EC0060">
                        <w:rPr>
                          <w:lang w:val="fr-FR"/>
                        </w:rPr>
                        <w:fldChar w:fldCharType="end"/>
                      </w:r>
                      <w:r w:rsidRPr="003339F7">
                        <w:rPr>
                          <w:lang w:val="fr-FR"/>
                        </w:rPr>
                        <w:t>: Courbe d'</w:t>
                      </w:r>
                      <w:proofErr w:type="spellStart"/>
                      <w:r w:rsidRPr="003339F7">
                        <w:rPr>
                          <w:lang w:val="fr-FR"/>
                        </w:rPr>
                        <w:t>Accurasy</w:t>
                      </w:r>
                      <w:proofErr w:type="spellEnd"/>
                      <w:r w:rsidRPr="003339F7">
                        <w:rPr>
                          <w:lang w:val="fr-FR"/>
                        </w:rPr>
                        <w:t xml:space="preserve"> CNN + LSTM</w:t>
                      </w:r>
                      <w:bookmarkEnd w:id="540"/>
                    </w:p>
                  </w:txbxContent>
                </v:textbox>
                <w10:wrap type="topAndBottom"/>
              </v:shape>
            </w:pict>
          </mc:Fallback>
        </mc:AlternateContent>
      </w:r>
    </w:p>
    <w:p w14:paraId="34840DB1" w14:textId="7F3B14B7" w:rsidR="007B063C" w:rsidRDefault="007B063C" w:rsidP="007B063C">
      <w:pPr>
        <w:pStyle w:val="Heading3"/>
        <w:numPr>
          <w:ilvl w:val="2"/>
          <w:numId w:val="55"/>
        </w:numPr>
        <w:rPr>
          <w:lang w:val="fr-FR"/>
        </w:rPr>
      </w:pPr>
      <w:bookmarkStart w:id="541" w:name="_Toc215349718"/>
      <w:r>
        <w:rPr>
          <w:lang w:val="fr-FR"/>
        </w:rPr>
        <w:t>Analyse des performances</w:t>
      </w:r>
      <w:bookmarkEnd w:id="541"/>
      <w:r>
        <w:rPr>
          <w:lang w:val="fr-FR"/>
        </w:rPr>
        <w:t xml:space="preserve"> </w:t>
      </w:r>
    </w:p>
    <w:p w14:paraId="3611F82F" w14:textId="77777777" w:rsidR="007B063C" w:rsidRDefault="007B063C">
      <w:pPr>
        <w:pStyle w:val="ListParagraph"/>
        <w:numPr>
          <w:ilvl w:val="0"/>
          <w:numId w:val="63"/>
        </w:numPr>
        <w:spacing w:after="0" w:line="360" w:lineRule="auto"/>
        <w:jc w:val="left"/>
        <w:rPr>
          <w:rFonts w:eastAsia="Times New Roman"/>
          <w:szCs w:val="24"/>
          <w:lang w:val="fr-FR"/>
        </w:rPr>
      </w:pPr>
      <w:r w:rsidRPr="007B063C">
        <w:rPr>
          <w:rFonts w:eastAsia="Times New Roman"/>
          <w:szCs w:val="24"/>
          <w:lang w:val="fr-FR"/>
        </w:rPr>
        <w:t xml:space="preserve">Le </w:t>
      </w:r>
      <w:r w:rsidRPr="007B063C">
        <w:rPr>
          <w:rFonts w:eastAsia="Times New Roman"/>
          <w:b/>
          <w:bCs/>
          <w:szCs w:val="24"/>
          <w:lang w:val="fr-FR"/>
        </w:rPr>
        <w:t>F1-score de 0.87</w:t>
      </w:r>
      <w:r w:rsidRPr="007B063C">
        <w:rPr>
          <w:rFonts w:eastAsia="Times New Roman"/>
          <w:szCs w:val="24"/>
          <w:lang w:val="fr-FR"/>
        </w:rPr>
        <w:t xml:space="preserve"> sur la classe défaillante est satisfaisant, mais inférieur à celui du </w:t>
      </w:r>
      <w:proofErr w:type="spellStart"/>
      <w:r w:rsidRPr="007B063C">
        <w:rPr>
          <w:rFonts w:eastAsia="Times New Roman"/>
          <w:szCs w:val="24"/>
          <w:lang w:val="fr-FR"/>
        </w:rPr>
        <w:t>Random</w:t>
      </w:r>
      <w:proofErr w:type="spellEnd"/>
      <w:r w:rsidRPr="007B063C">
        <w:rPr>
          <w:rFonts w:eastAsia="Times New Roman"/>
          <w:szCs w:val="24"/>
          <w:lang w:val="fr-FR"/>
        </w:rPr>
        <w:t xml:space="preserve"> Forest (0.99).</w:t>
      </w:r>
    </w:p>
    <w:p w14:paraId="5C408AE4" w14:textId="77777777" w:rsidR="007B063C" w:rsidRDefault="007B063C">
      <w:pPr>
        <w:pStyle w:val="ListParagraph"/>
        <w:numPr>
          <w:ilvl w:val="0"/>
          <w:numId w:val="63"/>
        </w:numPr>
        <w:spacing w:after="0" w:line="360" w:lineRule="auto"/>
        <w:jc w:val="left"/>
        <w:rPr>
          <w:rFonts w:eastAsia="Times New Roman"/>
          <w:szCs w:val="24"/>
          <w:lang w:val="fr-FR"/>
        </w:rPr>
      </w:pPr>
      <w:r w:rsidRPr="007B063C">
        <w:rPr>
          <w:rFonts w:eastAsia="Times New Roman"/>
          <w:szCs w:val="24"/>
          <w:lang w:val="fr-FR"/>
        </w:rPr>
        <w:t xml:space="preserve">Le </w:t>
      </w:r>
      <w:r w:rsidRPr="007B063C">
        <w:rPr>
          <w:rFonts w:eastAsia="Times New Roman"/>
          <w:b/>
          <w:bCs/>
          <w:szCs w:val="24"/>
          <w:lang w:val="fr-FR"/>
        </w:rPr>
        <w:t>rappel plus faible</w:t>
      </w:r>
      <w:r w:rsidRPr="007B063C">
        <w:rPr>
          <w:rFonts w:eastAsia="Times New Roman"/>
          <w:szCs w:val="24"/>
          <w:lang w:val="fr-FR"/>
        </w:rPr>
        <w:t xml:space="preserve"> indique que le modèle CNN+LSTM est moins sensible aux cas rares, malgré sa capacité théorique à capter les motifs temporels.</w:t>
      </w:r>
    </w:p>
    <w:p w14:paraId="6F39E874" w14:textId="52379C29" w:rsidR="007B063C" w:rsidRDefault="007B063C">
      <w:pPr>
        <w:pStyle w:val="ListParagraph"/>
        <w:numPr>
          <w:ilvl w:val="0"/>
          <w:numId w:val="63"/>
        </w:numPr>
        <w:spacing w:after="0" w:line="360" w:lineRule="auto"/>
        <w:jc w:val="left"/>
        <w:rPr>
          <w:rFonts w:eastAsia="Times New Roman"/>
          <w:szCs w:val="24"/>
          <w:lang w:val="fr-FR"/>
        </w:rPr>
      </w:pPr>
      <w:r w:rsidRPr="007B063C">
        <w:rPr>
          <w:rFonts w:eastAsia="Times New Roman"/>
          <w:szCs w:val="24"/>
          <w:lang w:val="fr-FR"/>
        </w:rPr>
        <w:t xml:space="preserve">Le </w:t>
      </w:r>
      <w:r w:rsidRPr="007B063C">
        <w:rPr>
          <w:rFonts w:eastAsia="Times New Roman"/>
          <w:b/>
          <w:bCs/>
          <w:szCs w:val="24"/>
          <w:lang w:val="fr-FR"/>
        </w:rPr>
        <w:t>taux de faux positifs</w:t>
      </w:r>
      <w:r w:rsidRPr="007B063C">
        <w:rPr>
          <w:rFonts w:eastAsia="Times New Roman"/>
          <w:szCs w:val="24"/>
          <w:lang w:val="fr-FR"/>
        </w:rPr>
        <w:t xml:space="preserve"> nul (aucun cas normal classé comme défaillant) est conservé, ce qui est un point fort pour la fiabilité industrielle</w:t>
      </w:r>
      <w:r>
        <w:rPr>
          <w:rFonts w:eastAsia="Times New Roman"/>
          <w:szCs w:val="24"/>
          <w:lang w:val="fr-FR"/>
        </w:rPr>
        <w:t>.</w:t>
      </w:r>
    </w:p>
    <w:p w14:paraId="145ECFFF" w14:textId="77777777" w:rsidR="003339F7" w:rsidRDefault="003339F7" w:rsidP="003339F7">
      <w:pPr>
        <w:pStyle w:val="ListParagraph"/>
        <w:keepNext/>
        <w:spacing w:after="0" w:line="360" w:lineRule="auto"/>
        <w:ind w:firstLine="0"/>
        <w:jc w:val="left"/>
      </w:pPr>
      <w:r>
        <w:rPr>
          <w:noProof/>
        </w:rPr>
        <w:lastRenderedPageBreak/>
        <w:drawing>
          <wp:inline distT="0" distB="0" distL="0" distR="0" wp14:anchorId="3F2A0AFC" wp14:editId="7B7FD7CC">
            <wp:extent cx="5163185" cy="3980815"/>
            <wp:effectExtent l="0" t="0" r="0" b="635"/>
            <wp:docPr id="8471334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63185" cy="3980815"/>
                    </a:xfrm>
                    <a:prstGeom prst="rect">
                      <a:avLst/>
                    </a:prstGeom>
                    <a:noFill/>
                    <a:ln>
                      <a:noFill/>
                    </a:ln>
                  </pic:spPr>
                </pic:pic>
              </a:graphicData>
            </a:graphic>
          </wp:inline>
        </w:drawing>
      </w:r>
    </w:p>
    <w:p w14:paraId="45BABBE3" w14:textId="30E3A5AF" w:rsidR="003339F7" w:rsidRPr="003339F7" w:rsidRDefault="003339F7" w:rsidP="003339F7">
      <w:pPr>
        <w:pStyle w:val="Caption"/>
        <w:jc w:val="left"/>
        <w:rPr>
          <w:rFonts w:eastAsia="Times New Roman"/>
          <w:szCs w:val="24"/>
          <w:lang w:val="fr-FR"/>
        </w:rPr>
      </w:pPr>
      <w:bookmarkStart w:id="542" w:name="_Toc215348930"/>
      <w:r w:rsidRPr="003339F7">
        <w:rPr>
          <w:lang w:val="fr-FR"/>
        </w:rPr>
        <w:t xml:space="preserve">Figure </w:t>
      </w:r>
      <w:r w:rsidR="00EC0060">
        <w:rPr>
          <w:lang w:val="fr-FR"/>
        </w:rPr>
        <w:fldChar w:fldCharType="begin"/>
      </w:r>
      <w:r w:rsidR="00EC0060">
        <w:rPr>
          <w:lang w:val="fr-FR"/>
        </w:rPr>
        <w:instrText xml:space="preserve"> STYLEREF 1 \s </w:instrText>
      </w:r>
      <w:r w:rsidR="00EC0060">
        <w:rPr>
          <w:lang w:val="fr-FR"/>
        </w:rPr>
        <w:fldChar w:fldCharType="separate"/>
      </w:r>
      <w:r w:rsidR="00EC0060">
        <w:rPr>
          <w:noProof/>
          <w:lang w:val="fr-FR"/>
        </w:rPr>
        <w:t>IV</w:t>
      </w:r>
      <w:r w:rsidR="00EC0060">
        <w:rPr>
          <w:lang w:val="fr-FR"/>
        </w:rPr>
        <w:fldChar w:fldCharType="end"/>
      </w:r>
      <w:r w:rsidR="00EC0060">
        <w:rPr>
          <w:lang w:val="fr-FR"/>
        </w:rPr>
        <w:noBreakHyphen/>
      </w:r>
      <w:r w:rsidR="00EC0060">
        <w:rPr>
          <w:lang w:val="fr-FR"/>
        </w:rPr>
        <w:fldChar w:fldCharType="begin"/>
      </w:r>
      <w:r w:rsidR="00EC0060">
        <w:rPr>
          <w:lang w:val="fr-FR"/>
        </w:rPr>
        <w:instrText xml:space="preserve"> SEQ Figure \* ARABIC \s 1 </w:instrText>
      </w:r>
      <w:r w:rsidR="00EC0060">
        <w:rPr>
          <w:lang w:val="fr-FR"/>
        </w:rPr>
        <w:fldChar w:fldCharType="separate"/>
      </w:r>
      <w:r w:rsidR="00EC0060">
        <w:rPr>
          <w:noProof/>
          <w:lang w:val="fr-FR"/>
        </w:rPr>
        <w:t>7</w:t>
      </w:r>
      <w:r w:rsidR="00EC0060">
        <w:rPr>
          <w:lang w:val="fr-FR"/>
        </w:rPr>
        <w:fldChar w:fldCharType="end"/>
      </w:r>
      <w:r w:rsidRPr="003339F7">
        <w:rPr>
          <w:lang w:val="fr-FR"/>
        </w:rPr>
        <w:t>: Courbe de perte CNN + LSTM</w:t>
      </w:r>
      <w:bookmarkEnd w:id="542"/>
    </w:p>
    <w:p w14:paraId="4E5DDBD8" w14:textId="77777777" w:rsidR="007B063C" w:rsidRPr="007B063C" w:rsidRDefault="007B063C" w:rsidP="007B063C">
      <w:pPr>
        <w:pStyle w:val="Heading3"/>
        <w:numPr>
          <w:ilvl w:val="2"/>
          <w:numId w:val="55"/>
        </w:numPr>
        <w:rPr>
          <w:lang w:val="fr-FR"/>
        </w:rPr>
      </w:pPr>
      <w:bookmarkStart w:id="543" w:name="_Toc215349719"/>
      <w:r w:rsidRPr="007B063C">
        <w:rPr>
          <w:lang w:val="fr-FR"/>
        </w:rPr>
        <w:t>Interprétation scientifique</w:t>
      </w:r>
      <w:bookmarkEnd w:id="543"/>
    </w:p>
    <w:p w14:paraId="01C7DD31" w14:textId="0AF55465" w:rsidR="007B063C" w:rsidRPr="007B063C" w:rsidRDefault="007B063C" w:rsidP="007B063C">
      <w:pPr>
        <w:spacing w:after="0" w:line="360" w:lineRule="auto"/>
        <w:ind w:firstLine="0"/>
        <w:jc w:val="left"/>
        <w:rPr>
          <w:rFonts w:eastAsia="Times New Roman"/>
          <w:szCs w:val="24"/>
          <w:lang w:val="fr-FR"/>
        </w:rPr>
      </w:pPr>
      <w:r w:rsidRPr="007B063C">
        <w:rPr>
          <w:rFonts w:eastAsia="Times New Roman"/>
          <w:szCs w:val="24"/>
          <w:lang w:val="fr-FR"/>
        </w:rPr>
        <w:t xml:space="preserve">Contrairement aux attentes, le modèle CNN+LSTM n’a pas surpassé le </w:t>
      </w:r>
      <w:proofErr w:type="spellStart"/>
      <w:r w:rsidRPr="007B063C">
        <w:rPr>
          <w:rFonts w:eastAsia="Times New Roman"/>
          <w:szCs w:val="24"/>
          <w:lang w:val="fr-FR"/>
        </w:rPr>
        <w:t>Random</w:t>
      </w:r>
      <w:proofErr w:type="spellEnd"/>
      <w:r w:rsidRPr="007B063C">
        <w:rPr>
          <w:rFonts w:eastAsia="Times New Roman"/>
          <w:szCs w:val="24"/>
          <w:lang w:val="fr-FR"/>
        </w:rPr>
        <w:t xml:space="preserve"> Forest sur la détection des cavitations sévères. Plusieurs hypothèses peuvent expliquer ce résultat :</w:t>
      </w:r>
    </w:p>
    <w:p w14:paraId="0BD75211" w14:textId="77777777" w:rsidR="007B063C" w:rsidRDefault="007B063C">
      <w:pPr>
        <w:pStyle w:val="ListParagraph"/>
        <w:numPr>
          <w:ilvl w:val="0"/>
          <w:numId w:val="64"/>
        </w:numPr>
        <w:spacing w:after="0" w:line="360" w:lineRule="auto"/>
        <w:rPr>
          <w:rFonts w:eastAsia="Times New Roman"/>
          <w:szCs w:val="24"/>
          <w:lang w:val="fr-FR"/>
        </w:rPr>
      </w:pPr>
      <w:r w:rsidRPr="007B063C">
        <w:rPr>
          <w:rFonts w:eastAsia="Times New Roman"/>
          <w:szCs w:val="24"/>
          <w:lang w:val="fr-FR"/>
        </w:rPr>
        <w:t xml:space="preserve">La structure temporelle des données (1 </w:t>
      </w:r>
      <w:proofErr w:type="spellStart"/>
      <w:r w:rsidRPr="007B063C">
        <w:rPr>
          <w:rFonts w:eastAsia="Times New Roman"/>
          <w:szCs w:val="24"/>
          <w:lang w:val="fr-FR"/>
        </w:rPr>
        <w:t>timestep</w:t>
      </w:r>
      <w:proofErr w:type="spellEnd"/>
      <w:r w:rsidRPr="007B063C">
        <w:rPr>
          <w:rFonts w:eastAsia="Times New Roman"/>
          <w:szCs w:val="24"/>
          <w:lang w:val="fr-FR"/>
        </w:rPr>
        <w:t>) est peut-être insuffisante pour exploiter pleinement les capacités du LSTM.</w:t>
      </w:r>
    </w:p>
    <w:p w14:paraId="065B3A64" w14:textId="77777777" w:rsidR="007B063C" w:rsidRDefault="007B063C">
      <w:pPr>
        <w:pStyle w:val="ListParagraph"/>
        <w:numPr>
          <w:ilvl w:val="0"/>
          <w:numId w:val="64"/>
        </w:numPr>
        <w:spacing w:after="0" w:line="360" w:lineRule="auto"/>
        <w:rPr>
          <w:rFonts w:eastAsia="Times New Roman"/>
          <w:szCs w:val="24"/>
          <w:lang w:val="fr-FR"/>
        </w:rPr>
      </w:pPr>
      <w:r w:rsidRPr="007B063C">
        <w:rPr>
          <w:rFonts w:eastAsia="Times New Roman"/>
          <w:szCs w:val="24"/>
          <w:lang w:val="fr-FR"/>
        </w:rPr>
        <w:t>Le déséquilibre des classes pénalise davantage les réseaux neuronaux que les modèles d’ensemble.</w:t>
      </w:r>
    </w:p>
    <w:p w14:paraId="7C9D7CAD" w14:textId="2357F056" w:rsidR="007B063C" w:rsidRDefault="007B063C">
      <w:pPr>
        <w:pStyle w:val="ListParagraph"/>
        <w:numPr>
          <w:ilvl w:val="0"/>
          <w:numId w:val="64"/>
        </w:numPr>
        <w:spacing w:after="0" w:line="360" w:lineRule="auto"/>
        <w:rPr>
          <w:rFonts w:eastAsia="Times New Roman"/>
          <w:szCs w:val="24"/>
          <w:lang w:val="fr-FR"/>
        </w:rPr>
      </w:pPr>
      <w:r w:rsidRPr="007B063C">
        <w:rPr>
          <w:rFonts w:eastAsia="Times New Roman"/>
          <w:szCs w:val="24"/>
          <w:lang w:val="fr-FR"/>
        </w:rPr>
        <w:t xml:space="preserve">Une optimisation plus poussée (augmentation des </w:t>
      </w:r>
      <w:proofErr w:type="spellStart"/>
      <w:r w:rsidRPr="007B063C">
        <w:rPr>
          <w:rFonts w:eastAsia="Times New Roman"/>
          <w:szCs w:val="24"/>
          <w:lang w:val="fr-FR"/>
        </w:rPr>
        <w:t>epochs</w:t>
      </w:r>
      <w:proofErr w:type="spellEnd"/>
      <w:r w:rsidRPr="007B063C">
        <w:rPr>
          <w:rFonts w:eastAsia="Times New Roman"/>
          <w:szCs w:val="24"/>
          <w:lang w:val="fr-FR"/>
        </w:rPr>
        <w:t>, tuning des hyperparamètres,</w:t>
      </w:r>
      <w:r>
        <w:rPr>
          <w:rFonts w:eastAsia="Times New Roman"/>
          <w:szCs w:val="24"/>
          <w:lang w:val="fr-FR"/>
        </w:rPr>
        <w:t xml:space="preserve"> </w:t>
      </w:r>
      <w:r w:rsidRPr="007B063C">
        <w:rPr>
          <w:rFonts w:eastAsia="Times New Roman"/>
          <w:szCs w:val="24"/>
          <w:lang w:val="fr-FR"/>
        </w:rPr>
        <w:t xml:space="preserve">séquences </w:t>
      </w:r>
      <w:proofErr w:type="spellStart"/>
      <w:r w:rsidRPr="007B063C">
        <w:rPr>
          <w:rFonts w:eastAsia="Times New Roman"/>
          <w:szCs w:val="24"/>
          <w:lang w:val="fr-FR"/>
        </w:rPr>
        <w:t>multitimesteps</w:t>
      </w:r>
      <w:proofErr w:type="spellEnd"/>
      <w:r w:rsidRPr="007B063C">
        <w:rPr>
          <w:rFonts w:eastAsia="Times New Roman"/>
          <w:szCs w:val="24"/>
          <w:lang w:val="fr-FR"/>
        </w:rPr>
        <w:t>) pourrait améliorer les performances.</w:t>
      </w:r>
    </w:p>
    <w:p w14:paraId="28DD996A" w14:textId="77777777" w:rsidR="007B063C" w:rsidRDefault="007B063C" w:rsidP="007B063C">
      <w:pPr>
        <w:pStyle w:val="ListParagraph"/>
        <w:spacing w:after="0" w:line="360" w:lineRule="auto"/>
        <w:ind w:firstLine="0"/>
        <w:jc w:val="left"/>
        <w:rPr>
          <w:rFonts w:eastAsia="Times New Roman"/>
          <w:szCs w:val="24"/>
          <w:lang w:val="fr-FR"/>
        </w:rPr>
      </w:pPr>
    </w:p>
    <w:p w14:paraId="5BE8642B" w14:textId="77777777" w:rsidR="007B063C" w:rsidRPr="007B063C" w:rsidRDefault="007B063C" w:rsidP="00EF023E">
      <w:pPr>
        <w:spacing w:after="0" w:line="360" w:lineRule="auto"/>
        <w:ind w:firstLine="0"/>
        <w:rPr>
          <w:rFonts w:eastAsia="Times New Roman"/>
          <w:szCs w:val="24"/>
          <w:lang w:val="fr-FR"/>
        </w:rPr>
      </w:pPr>
      <w:r w:rsidRPr="007B063C">
        <w:rPr>
          <w:rFonts w:eastAsia="Times New Roman"/>
          <w:szCs w:val="24"/>
          <w:lang w:val="fr-FR"/>
        </w:rPr>
        <w:t xml:space="preserve">Le modèle CNN+LSTM offre une bonne précision globale, mais une sensibilité réduite aux anomalies critiques. Il reste prometteur pour des données plus riches en structure temporelle, mais dans le cadre actuel, le </w:t>
      </w:r>
      <w:proofErr w:type="spellStart"/>
      <w:r w:rsidRPr="007B063C">
        <w:rPr>
          <w:rFonts w:eastAsia="Times New Roman"/>
          <w:szCs w:val="24"/>
          <w:lang w:val="fr-FR"/>
        </w:rPr>
        <w:t>Random</w:t>
      </w:r>
      <w:proofErr w:type="spellEnd"/>
      <w:r w:rsidRPr="007B063C">
        <w:rPr>
          <w:rFonts w:eastAsia="Times New Roman"/>
          <w:szCs w:val="24"/>
          <w:lang w:val="fr-FR"/>
        </w:rPr>
        <w:t xml:space="preserve"> Forest s’avère plus performant pour la détection des </w:t>
      </w:r>
      <w:r w:rsidRPr="007B063C">
        <w:rPr>
          <w:rFonts w:eastAsia="Times New Roman"/>
          <w:szCs w:val="24"/>
          <w:lang w:val="fr-FR"/>
        </w:rPr>
        <w:lastRenderedPageBreak/>
        <w:t>cavitations sévères. Une amélioration du prétraitement séquentiel ou l’ajout de mécanismes d’attention pourrait renforcer son efficacité.</w:t>
      </w:r>
    </w:p>
    <w:p w14:paraId="677541C9" w14:textId="2ABEFCA0" w:rsidR="007B063C" w:rsidRDefault="00EF023E" w:rsidP="00EF023E">
      <w:pPr>
        <w:pStyle w:val="Heading2"/>
        <w:numPr>
          <w:ilvl w:val="1"/>
          <w:numId w:val="55"/>
        </w:numPr>
        <w:rPr>
          <w:lang w:val="fr-FR"/>
        </w:rPr>
      </w:pPr>
      <w:bookmarkStart w:id="544" w:name="_Toc215349720"/>
      <w:r>
        <w:rPr>
          <w:lang w:val="fr-FR"/>
        </w:rPr>
        <w:t>Comparaison des modèles</w:t>
      </w:r>
      <w:bookmarkEnd w:id="544"/>
    </w:p>
    <w:p w14:paraId="7FB408A1" w14:textId="7B3C1251" w:rsidR="00EF023E" w:rsidRDefault="00EF023E" w:rsidP="00EF023E">
      <w:pPr>
        <w:rPr>
          <w:lang w:val="fr-FR"/>
        </w:rPr>
      </w:pPr>
      <w:r w:rsidRPr="00EF023E">
        <w:rPr>
          <w:lang w:val="fr-FR"/>
        </w:rPr>
        <w:t xml:space="preserve">L’objectif de cette section est de comparer les deux modèles de classification testés — </w:t>
      </w:r>
      <w:proofErr w:type="spellStart"/>
      <w:r w:rsidRPr="00EF023E">
        <w:rPr>
          <w:lang w:val="fr-FR"/>
        </w:rPr>
        <w:t>Random</w:t>
      </w:r>
      <w:proofErr w:type="spellEnd"/>
      <w:r w:rsidRPr="00EF023E">
        <w:rPr>
          <w:lang w:val="fr-FR"/>
        </w:rPr>
        <w:t xml:space="preserve"> Forest et CNN+LSTM — afin d’évaluer leur pertinence pour la détection de cavitation sévère dans un contexte industriel. La comparaison repose sur des critères quantitatifs (métriques de performance) et qualitatifs (interprétabilité, robustesse, sensibilité aux anomalies).</w:t>
      </w:r>
    </w:p>
    <w:p w14:paraId="34D36EEE" w14:textId="562B79EA" w:rsidR="00EF023E" w:rsidRDefault="00EF023E" w:rsidP="00EF023E">
      <w:pPr>
        <w:pStyle w:val="Heading3"/>
        <w:numPr>
          <w:ilvl w:val="2"/>
          <w:numId w:val="55"/>
        </w:numPr>
        <w:rPr>
          <w:lang w:val="fr-FR"/>
        </w:rPr>
      </w:pPr>
      <w:bookmarkStart w:id="545" w:name="_Toc215349721"/>
      <w:r>
        <w:rPr>
          <w:lang w:val="fr-FR"/>
        </w:rPr>
        <w:t>Synthèse des performances</w:t>
      </w:r>
      <w:bookmarkEnd w:id="545"/>
      <w:r>
        <w:rPr>
          <w:lang w:val="fr-FR"/>
        </w:rPr>
        <w:t xml:space="preserve"> </w:t>
      </w:r>
    </w:p>
    <w:p w14:paraId="6B49F133" w14:textId="1727D1D4" w:rsidR="00EF023E" w:rsidRPr="001E3B97" w:rsidRDefault="00EF023E" w:rsidP="00EF023E">
      <w:pPr>
        <w:pStyle w:val="Caption"/>
        <w:keepNext/>
        <w:rPr>
          <w:lang w:val="fr-FR"/>
        </w:rPr>
      </w:pPr>
      <w:bookmarkStart w:id="546" w:name="_Toc215348960"/>
      <w:r w:rsidRPr="001E3B97">
        <w:rPr>
          <w:lang w:val="fr-FR"/>
        </w:rPr>
        <w:t xml:space="preserve">Tableau </w:t>
      </w:r>
      <w:r w:rsidR="001E3B97">
        <w:fldChar w:fldCharType="begin"/>
      </w:r>
      <w:r w:rsidR="001E3B97" w:rsidRPr="001E3B97">
        <w:rPr>
          <w:lang w:val="fr-FR"/>
        </w:rPr>
        <w:instrText xml:space="preserve"> STYLEREF 1 \s </w:instrText>
      </w:r>
      <w:r w:rsidR="001E3B97">
        <w:fldChar w:fldCharType="separate"/>
      </w:r>
      <w:r w:rsidR="001E3B97" w:rsidRPr="001E3B97">
        <w:rPr>
          <w:noProof/>
          <w:lang w:val="fr-FR"/>
        </w:rPr>
        <w:t>IV</w:t>
      </w:r>
      <w:r w:rsidR="001E3B97">
        <w:fldChar w:fldCharType="end"/>
      </w:r>
      <w:r w:rsidR="001E3B97" w:rsidRPr="001E3B97">
        <w:rPr>
          <w:lang w:val="fr-FR"/>
        </w:rPr>
        <w:noBreakHyphen/>
      </w:r>
      <w:r w:rsidR="001E3B97">
        <w:fldChar w:fldCharType="begin"/>
      </w:r>
      <w:r w:rsidR="001E3B97" w:rsidRPr="001E3B97">
        <w:rPr>
          <w:lang w:val="fr-FR"/>
        </w:rPr>
        <w:instrText xml:space="preserve"> SEQ Tableau \* ARABIC \s 1 </w:instrText>
      </w:r>
      <w:r w:rsidR="001E3B97">
        <w:fldChar w:fldCharType="separate"/>
      </w:r>
      <w:r w:rsidR="001E3B97" w:rsidRPr="001E3B97">
        <w:rPr>
          <w:noProof/>
          <w:lang w:val="fr-FR"/>
        </w:rPr>
        <w:t>5</w:t>
      </w:r>
      <w:r w:rsidR="001E3B97">
        <w:fldChar w:fldCharType="end"/>
      </w:r>
      <w:r w:rsidRPr="001E3B97">
        <w:rPr>
          <w:lang w:val="fr-FR"/>
        </w:rPr>
        <w:t>: Synthèse des performances</w:t>
      </w:r>
      <w:bookmarkEnd w:id="546"/>
    </w:p>
    <w:tbl>
      <w:tblPr>
        <w:tblStyle w:val="TableGrid"/>
        <w:tblW w:w="0" w:type="auto"/>
        <w:tblLook w:val="04A0" w:firstRow="1" w:lastRow="0" w:firstColumn="1" w:lastColumn="0" w:noHBand="0" w:noVBand="1"/>
      </w:tblPr>
      <w:tblGrid>
        <w:gridCol w:w="2959"/>
        <w:gridCol w:w="2903"/>
        <w:gridCol w:w="2965"/>
      </w:tblGrid>
      <w:tr w:rsidR="00EF023E" w:rsidRPr="00EF023E" w14:paraId="677471CA" w14:textId="77777777" w:rsidTr="00EF023E">
        <w:tc>
          <w:tcPr>
            <w:tcW w:w="3116" w:type="dxa"/>
          </w:tcPr>
          <w:p w14:paraId="7B947AA9" w14:textId="5CB03101" w:rsidR="00EF023E" w:rsidRPr="00EF023E" w:rsidRDefault="00EF023E" w:rsidP="00EF023E">
            <w:pPr>
              <w:ind w:firstLine="0"/>
              <w:rPr>
                <w:b/>
                <w:bCs/>
                <w:lang w:val="fr-FR"/>
              </w:rPr>
            </w:pPr>
            <w:r w:rsidRPr="00EF023E">
              <w:rPr>
                <w:b/>
                <w:bCs/>
                <w:lang w:val="fr-FR"/>
              </w:rPr>
              <w:t>Critère</w:t>
            </w:r>
          </w:p>
        </w:tc>
        <w:tc>
          <w:tcPr>
            <w:tcW w:w="3117" w:type="dxa"/>
          </w:tcPr>
          <w:p w14:paraId="0A32A7A0" w14:textId="45590B8A" w:rsidR="00EF023E" w:rsidRPr="00EF023E" w:rsidRDefault="00EF023E" w:rsidP="00EF023E">
            <w:pPr>
              <w:ind w:firstLine="0"/>
              <w:rPr>
                <w:b/>
                <w:bCs/>
                <w:lang w:val="fr-FR"/>
              </w:rPr>
            </w:pPr>
            <w:proofErr w:type="spellStart"/>
            <w:r w:rsidRPr="00EF023E">
              <w:rPr>
                <w:b/>
                <w:bCs/>
                <w:lang w:val="fr-FR"/>
              </w:rPr>
              <w:t>Random</w:t>
            </w:r>
            <w:proofErr w:type="spellEnd"/>
            <w:r w:rsidRPr="00EF023E">
              <w:rPr>
                <w:b/>
                <w:bCs/>
                <w:lang w:val="fr-FR"/>
              </w:rPr>
              <w:t xml:space="preserve"> Forest</w:t>
            </w:r>
          </w:p>
        </w:tc>
        <w:tc>
          <w:tcPr>
            <w:tcW w:w="3117" w:type="dxa"/>
          </w:tcPr>
          <w:p w14:paraId="54554CE9" w14:textId="5D5F1F2A" w:rsidR="00EF023E" w:rsidRPr="00EF023E" w:rsidRDefault="00EF023E" w:rsidP="00EF023E">
            <w:pPr>
              <w:ind w:firstLine="0"/>
              <w:rPr>
                <w:b/>
                <w:bCs/>
                <w:lang w:val="fr-FR"/>
              </w:rPr>
            </w:pPr>
            <w:r w:rsidRPr="00EF023E">
              <w:rPr>
                <w:b/>
                <w:bCs/>
                <w:lang w:val="fr-FR"/>
              </w:rPr>
              <w:t>CNN + LTSM</w:t>
            </w:r>
          </w:p>
        </w:tc>
      </w:tr>
      <w:tr w:rsidR="00EF023E" w14:paraId="51CB4E2B" w14:textId="77777777" w:rsidTr="00EF023E">
        <w:tc>
          <w:tcPr>
            <w:tcW w:w="3116" w:type="dxa"/>
          </w:tcPr>
          <w:p w14:paraId="793E48D7" w14:textId="5930C831" w:rsidR="00EF023E" w:rsidRDefault="00EF023E" w:rsidP="00EF023E">
            <w:pPr>
              <w:ind w:firstLine="0"/>
              <w:rPr>
                <w:lang w:val="fr-FR"/>
              </w:rPr>
            </w:pPr>
            <w:r>
              <w:t xml:space="preserve">Accuracy </w:t>
            </w:r>
            <w:proofErr w:type="spellStart"/>
            <w:r>
              <w:t>globale</w:t>
            </w:r>
            <w:proofErr w:type="spellEnd"/>
          </w:p>
        </w:tc>
        <w:tc>
          <w:tcPr>
            <w:tcW w:w="3117" w:type="dxa"/>
          </w:tcPr>
          <w:p w14:paraId="657D66F9" w14:textId="74EA7427" w:rsidR="00EF023E" w:rsidRDefault="00EF023E" w:rsidP="00EF023E">
            <w:pPr>
              <w:ind w:firstLine="0"/>
              <w:rPr>
                <w:lang w:val="fr-FR"/>
              </w:rPr>
            </w:pPr>
            <w:r>
              <w:rPr>
                <w:lang w:val="fr-FR"/>
              </w:rPr>
              <w:t>1.00</w:t>
            </w:r>
          </w:p>
        </w:tc>
        <w:tc>
          <w:tcPr>
            <w:tcW w:w="3117" w:type="dxa"/>
          </w:tcPr>
          <w:p w14:paraId="16E45CDD" w14:textId="1E060F23" w:rsidR="00EF023E" w:rsidRDefault="00EF023E" w:rsidP="00EF023E">
            <w:pPr>
              <w:ind w:firstLine="0"/>
              <w:rPr>
                <w:lang w:val="fr-FR"/>
              </w:rPr>
            </w:pPr>
            <w:r>
              <w:rPr>
                <w:lang w:val="fr-FR"/>
              </w:rPr>
              <w:t>1.00</w:t>
            </w:r>
          </w:p>
        </w:tc>
      </w:tr>
      <w:tr w:rsidR="00EF023E" w14:paraId="2041AE16" w14:textId="77777777" w:rsidTr="00EF023E">
        <w:tc>
          <w:tcPr>
            <w:tcW w:w="3116" w:type="dxa"/>
          </w:tcPr>
          <w:p w14:paraId="779111E3" w14:textId="484C9FB0" w:rsidR="00EF023E" w:rsidRDefault="00EF023E" w:rsidP="00EF023E">
            <w:pPr>
              <w:ind w:firstLine="0"/>
            </w:pPr>
            <w:proofErr w:type="spellStart"/>
            <w:r>
              <w:t>Précision</w:t>
            </w:r>
            <w:proofErr w:type="spellEnd"/>
            <w:r>
              <w:t xml:space="preserve"> (</w:t>
            </w:r>
            <w:proofErr w:type="spellStart"/>
            <w:r>
              <w:t>classe</w:t>
            </w:r>
            <w:proofErr w:type="spellEnd"/>
            <w:r>
              <w:t xml:space="preserve"> 1)</w:t>
            </w:r>
          </w:p>
        </w:tc>
        <w:tc>
          <w:tcPr>
            <w:tcW w:w="3117" w:type="dxa"/>
          </w:tcPr>
          <w:p w14:paraId="1368260E" w14:textId="5A1B2963" w:rsidR="00EF023E" w:rsidRDefault="00EF023E" w:rsidP="00EF023E">
            <w:pPr>
              <w:ind w:firstLine="0"/>
              <w:rPr>
                <w:lang w:val="fr-FR"/>
              </w:rPr>
            </w:pPr>
            <w:r>
              <w:rPr>
                <w:lang w:val="fr-FR"/>
              </w:rPr>
              <w:t>1.00</w:t>
            </w:r>
          </w:p>
        </w:tc>
        <w:tc>
          <w:tcPr>
            <w:tcW w:w="3117" w:type="dxa"/>
          </w:tcPr>
          <w:p w14:paraId="1D88B2D7" w14:textId="7D59B0DB" w:rsidR="00EF023E" w:rsidRDefault="00EF023E" w:rsidP="00EF023E">
            <w:pPr>
              <w:ind w:firstLine="0"/>
              <w:rPr>
                <w:lang w:val="fr-FR"/>
              </w:rPr>
            </w:pPr>
            <w:r>
              <w:rPr>
                <w:lang w:val="fr-FR"/>
              </w:rPr>
              <w:t>1.00</w:t>
            </w:r>
          </w:p>
        </w:tc>
      </w:tr>
      <w:tr w:rsidR="00EF023E" w14:paraId="30F38699" w14:textId="77777777" w:rsidTr="00EF023E">
        <w:tc>
          <w:tcPr>
            <w:tcW w:w="3116" w:type="dxa"/>
          </w:tcPr>
          <w:p w14:paraId="377DF0B7" w14:textId="164758B8" w:rsidR="00EF023E" w:rsidRDefault="00EF023E" w:rsidP="00EF023E">
            <w:pPr>
              <w:ind w:firstLine="0"/>
            </w:pPr>
            <w:r>
              <w:t>Rappel (</w:t>
            </w:r>
            <w:proofErr w:type="spellStart"/>
            <w:r>
              <w:t>classe</w:t>
            </w:r>
            <w:proofErr w:type="spellEnd"/>
            <w:r>
              <w:t xml:space="preserve"> 1)</w:t>
            </w:r>
          </w:p>
        </w:tc>
        <w:tc>
          <w:tcPr>
            <w:tcW w:w="3117" w:type="dxa"/>
          </w:tcPr>
          <w:p w14:paraId="75886D2D" w14:textId="2D71899F" w:rsidR="00EF023E" w:rsidRDefault="00EF023E" w:rsidP="00EF023E">
            <w:pPr>
              <w:ind w:firstLine="0"/>
              <w:rPr>
                <w:lang w:val="fr-FR"/>
              </w:rPr>
            </w:pPr>
            <w:r>
              <w:rPr>
                <w:lang w:val="fr-FR"/>
              </w:rPr>
              <w:t>0.99</w:t>
            </w:r>
          </w:p>
        </w:tc>
        <w:tc>
          <w:tcPr>
            <w:tcW w:w="3117" w:type="dxa"/>
          </w:tcPr>
          <w:p w14:paraId="0DD1493E" w14:textId="0B389DEB" w:rsidR="00EF023E" w:rsidRDefault="00EF023E" w:rsidP="00EF023E">
            <w:pPr>
              <w:ind w:firstLine="0"/>
              <w:rPr>
                <w:lang w:val="fr-FR"/>
              </w:rPr>
            </w:pPr>
            <w:r>
              <w:rPr>
                <w:lang w:val="fr-FR"/>
              </w:rPr>
              <w:t>0.77</w:t>
            </w:r>
          </w:p>
        </w:tc>
      </w:tr>
      <w:tr w:rsidR="00EF023E" w14:paraId="2A01D3FF" w14:textId="77777777" w:rsidTr="00EF023E">
        <w:tc>
          <w:tcPr>
            <w:tcW w:w="3116" w:type="dxa"/>
          </w:tcPr>
          <w:p w14:paraId="3CE4E005" w14:textId="3F8A9E33" w:rsidR="00EF023E" w:rsidRDefault="00EF023E" w:rsidP="00EF023E">
            <w:pPr>
              <w:ind w:firstLine="0"/>
            </w:pPr>
            <w:r>
              <w:t>F1-score (</w:t>
            </w:r>
            <w:proofErr w:type="spellStart"/>
            <w:r>
              <w:t>classe</w:t>
            </w:r>
            <w:proofErr w:type="spellEnd"/>
            <w:r>
              <w:t xml:space="preserve"> 1)</w:t>
            </w:r>
          </w:p>
        </w:tc>
        <w:tc>
          <w:tcPr>
            <w:tcW w:w="3117" w:type="dxa"/>
          </w:tcPr>
          <w:p w14:paraId="3372EFEA" w14:textId="1577E2F8" w:rsidR="00EF023E" w:rsidRDefault="00EF023E" w:rsidP="00EF023E">
            <w:pPr>
              <w:ind w:firstLine="0"/>
              <w:rPr>
                <w:lang w:val="fr-FR"/>
              </w:rPr>
            </w:pPr>
            <w:r>
              <w:rPr>
                <w:lang w:val="fr-FR"/>
              </w:rPr>
              <w:t>0.99</w:t>
            </w:r>
          </w:p>
        </w:tc>
        <w:tc>
          <w:tcPr>
            <w:tcW w:w="3117" w:type="dxa"/>
          </w:tcPr>
          <w:p w14:paraId="5B6AC484" w14:textId="21E3D6E9" w:rsidR="00EF023E" w:rsidRDefault="00EF023E" w:rsidP="00EF023E">
            <w:pPr>
              <w:ind w:firstLine="0"/>
              <w:rPr>
                <w:lang w:val="fr-FR"/>
              </w:rPr>
            </w:pPr>
            <w:r>
              <w:rPr>
                <w:lang w:val="fr-FR"/>
              </w:rPr>
              <w:t>0.87</w:t>
            </w:r>
          </w:p>
        </w:tc>
      </w:tr>
      <w:tr w:rsidR="00EF023E" w14:paraId="75A45766" w14:textId="77777777" w:rsidTr="00EF023E">
        <w:tc>
          <w:tcPr>
            <w:tcW w:w="3116" w:type="dxa"/>
          </w:tcPr>
          <w:p w14:paraId="1D4D6A62" w14:textId="4B8482A8" w:rsidR="00EF023E" w:rsidRDefault="00EF023E" w:rsidP="00EF023E">
            <w:pPr>
              <w:ind w:firstLine="0"/>
            </w:pPr>
            <w:r>
              <w:t xml:space="preserve">Faux </w:t>
            </w:r>
            <w:proofErr w:type="spellStart"/>
            <w:r>
              <w:t>négatifs</w:t>
            </w:r>
            <w:proofErr w:type="spellEnd"/>
            <w:r>
              <w:t xml:space="preserve"> (failure)</w:t>
            </w:r>
          </w:p>
        </w:tc>
        <w:tc>
          <w:tcPr>
            <w:tcW w:w="3117" w:type="dxa"/>
          </w:tcPr>
          <w:p w14:paraId="3DF6F9C2" w14:textId="0EDF9A0B" w:rsidR="00EF023E" w:rsidRDefault="00EF023E" w:rsidP="00EF023E">
            <w:pPr>
              <w:ind w:firstLine="0"/>
              <w:rPr>
                <w:lang w:val="fr-FR"/>
              </w:rPr>
            </w:pPr>
            <w:r>
              <w:rPr>
                <w:lang w:val="fr-FR"/>
              </w:rPr>
              <w:t>5 / 400</w:t>
            </w:r>
          </w:p>
        </w:tc>
        <w:tc>
          <w:tcPr>
            <w:tcW w:w="3117" w:type="dxa"/>
          </w:tcPr>
          <w:p w14:paraId="46D85E3E" w14:textId="27222CB7" w:rsidR="00EF023E" w:rsidRDefault="00EF023E" w:rsidP="00EF023E">
            <w:pPr>
              <w:ind w:firstLine="0"/>
              <w:rPr>
                <w:lang w:val="fr-FR"/>
              </w:rPr>
            </w:pPr>
            <w:r>
              <w:rPr>
                <w:lang w:val="fr-FR"/>
              </w:rPr>
              <w:t>92 / 400</w:t>
            </w:r>
          </w:p>
        </w:tc>
      </w:tr>
      <w:tr w:rsidR="00EF023E" w14:paraId="3FD7C154" w14:textId="77777777" w:rsidTr="00EF023E">
        <w:tc>
          <w:tcPr>
            <w:tcW w:w="3116" w:type="dxa"/>
          </w:tcPr>
          <w:p w14:paraId="6BE3020A" w14:textId="0E0DEF1F" w:rsidR="00EF023E" w:rsidRDefault="00EF023E" w:rsidP="00EF023E">
            <w:pPr>
              <w:ind w:firstLine="0"/>
            </w:pPr>
            <w:r>
              <w:t xml:space="preserve">Faux </w:t>
            </w:r>
            <w:proofErr w:type="spellStart"/>
            <w:r>
              <w:t>positifs</w:t>
            </w:r>
            <w:proofErr w:type="spellEnd"/>
            <w:r>
              <w:t xml:space="preserve"> (normal)</w:t>
            </w:r>
          </w:p>
        </w:tc>
        <w:tc>
          <w:tcPr>
            <w:tcW w:w="3117" w:type="dxa"/>
          </w:tcPr>
          <w:p w14:paraId="7ED21AA9" w14:textId="08770E61" w:rsidR="00EF023E" w:rsidRDefault="00EF023E" w:rsidP="00EF023E">
            <w:pPr>
              <w:ind w:firstLine="0"/>
              <w:rPr>
                <w:lang w:val="fr-FR"/>
              </w:rPr>
            </w:pPr>
            <w:r>
              <w:rPr>
                <w:lang w:val="fr-FR"/>
              </w:rPr>
              <w:t>0 / 19 600</w:t>
            </w:r>
          </w:p>
        </w:tc>
        <w:tc>
          <w:tcPr>
            <w:tcW w:w="3117" w:type="dxa"/>
          </w:tcPr>
          <w:p w14:paraId="5D55CE49" w14:textId="2DE74658" w:rsidR="00EF023E" w:rsidRDefault="00EF023E" w:rsidP="00EF023E">
            <w:pPr>
              <w:ind w:firstLine="0"/>
              <w:rPr>
                <w:lang w:val="fr-FR"/>
              </w:rPr>
            </w:pPr>
            <w:r>
              <w:rPr>
                <w:lang w:val="fr-FR"/>
              </w:rPr>
              <w:t>0/ 19 600</w:t>
            </w:r>
          </w:p>
        </w:tc>
      </w:tr>
      <w:tr w:rsidR="00EF023E" w14:paraId="63285D8F" w14:textId="77777777" w:rsidTr="00EF023E">
        <w:tc>
          <w:tcPr>
            <w:tcW w:w="3116" w:type="dxa"/>
          </w:tcPr>
          <w:p w14:paraId="1D1C1866" w14:textId="5B821969" w:rsidR="00EF023E" w:rsidRDefault="00EF023E" w:rsidP="00EF023E">
            <w:pPr>
              <w:ind w:firstLine="0"/>
            </w:pPr>
            <w:proofErr w:type="spellStart"/>
            <w:r>
              <w:t>Interprétabilité</w:t>
            </w:r>
            <w:proofErr w:type="spellEnd"/>
          </w:p>
        </w:tc>
        <w:tc>
          <w:tcPr>
            <w:tcW w:w="3117" w:type="dxa"/>
          </w:tcPr>
          <w:p w14:paraId="59E0B07C" w14:textId="549829EA" w:rsidR="00EF023E" w:rsidRDefault="00EF023E" w:rsidP="00EF023E">
            <w:pPr>
              <w:ind w:firstLine="0"/>
              <w:rPr>
                <w:lang w:val="fr-FR"/>
              </w:rPr>
            </w:pPr>
            <w:r>
              <w:rPr>
                <w:lang w:val="fr-FR"/>
              </w:rPr>
              <w:t>Elevée</w:t>
            </w:r>
          </w:p>
        </w:tc>
        <w:tc>
          <w:tcPr>
            <w:tcW w:w="3117" w:type="dxa"/>
          </w:tcPr>
          <w:p w14:paraId="1BDF5E10" w14:textId="5D8E9C7C" w:rsidR="00EF023E" w:rsidRDefault="00EF023E" w:rsidP="00EF023E">
            <w:pPr>
              <w:ind w:firstLine="0"/>
              <w:rPr>
                <w:lang w:val="fr-FR"/>
              </w:rPr>
            </w:pPr>
            <w:r>
              <w:rPr>
                <w:lang w:val="fr-FR"/>
              </w:rPr>
              <w:t>Faible</w:t>
            </w:r>
          </w:p>
        </w:tc>
      </w:tr>
      <w:tr w:rsidR="00EF023E" w14:paraId="7C3E20A6" w14:textId="77777777" w:rsidTr="00EF023E">
        <w:tc>
          <w:tcPr>
            <w:tcW w:w="3116" w:type="dxa"/>
          </w:tcPr>
          <w:p w14:paraId="6D1B552F" w14:textId="61ABB707" w:rsidR="00EF023E" w:rsidRDefault="00EF023E" w:rsidP="00EF023E">
            <w:pPr>
              <w:ind w:firstLine="0"/>
            </w:pPr>
            <w:r>
              <w:t xml:space="preserve">Sensibilité </w:t>
            </w:r>
            <w:proofErr w:type="spellStart"/>
            <w:r>
              <w:t>temporelle</w:t>
            </w:r>
            <w:proofErr w:type="spellEnd"/>
          </w:p>
        </w:tc>
        <w:tc>
          <w:tcPr>
            <w:tcW w:w="3117" w:type="dxa"/>
          </w:tcPr>
          <w:p w14:paraId="4C9FDC51" w14:textId="4C187D9F" w:rsidR="00EF023E" w:rsidRDefault="00EF023E" w:rsidP="00EF023E">
            <w:pPr>
              <w:ind w:firstLine="0"/>
              <w:rPr>
                <w:lang w:val="fr-FR"/>
              </w:rPr>
            </w:pPr>
            <w:r>
              <w:rPr>
                <w:lang w:val="fr-FR"/>
              </w:rPr>
              <w:t>Faible</w:t>
            </w:r>
          </w:p>
        </w:tc>
        <w:tc>
          <w:tcPr>
            <w:tcW w:w="3117" w:type="dxa"/>
          </w:tcPr>
          <w:p w14:paraId="2BD3ED2A" w14:textId="3FA01058" w:rsidR="00EF023E" w:rsidRDefault="00EF023E" w:rsidP="00EF023E">
            <w:pPr>
              <w:ind w:firstLine="0"/>
              <w:rPr>
                <w:lang w:val="fr-FR"/>
              </w:rPr>
            </w:pPr>
            <w:r>
              <w:rPr>
                <w:lang w:val="fr-FR"/>
              </w:rPr>
              <w:t>Théoriquement élevée</w:t>
            </w:r>
          </w:p>
        </w:tc>
      </w:tr>
      <w:tr w:rsidR="00EF023E" w14:paraId="57224F96" w14:textId="77777777" w:rsidTr="00EF023E">
        <w:tc>
          <w:tcPr>
            <w:tcW w:w="3116" w:type="dxa"/>
          </w:tcPr>
          <w:p w14:paraId="6266AD99" w14:textId="5A990B79" w:rsidR="00EF023E" w:rsidRDefault="00EF023E" w:rsidP="00EF023E">
            <w:pPr>
              <w:ind w:firstLine="0"/>
            </w:pPr>
            <w:proofErr w:type="spellStart"/>
            <w:r>
              <w:t>Robustesse</w:t>
            </w:r>
            <w:proofErr w:type="spellEnd"/>
            <w:r>
              <w:t xml:space="preserve"> aux </w:t>
            </w:r>
            <w:proofErr w:type="spellStart"/>
            <w:r>
              <w:t>déséquilibres</w:t>
            </w:r>
            <w:proofErr w:type="spellEnd"/>
          </w:p>
        </w:tc>
        <w:tc>
          <w:tcPr>
            <w:tcW w:w="3117" w:type="dxa"/>
          </w:tcPr>
          <w:p w14:paraId="181EC2E4" w14:textId="0B12D161" w:rsidR="00EF023E" w:rsidRDefault="00EF023E" w:rsidP="00EF023E">
            <w:pPr>
              <w:ind w:firstLine="0"/>
              <w:rPr>
                <w:lang w:val="fr-FR"/>
              </w:rPr>
            </w:pPr>
            <w:r>
              <w:rPr>
                <w:lang w:val="fr-FR"/>
              </w:rPr>
              <w:t>Bonne</w:t>
            </w:r>
          </w:p>
        </w:tc>
        <w:tc>
          <w:tcPr>
            <w:tcW w:w="3117" w:type="dxa"/>
          </w:tcPr>
          <w:p w14:paraId="6F2770E1" w14:textId="7973A03A" w:rsidR="00EF023E" w:rsidRDefault="00EF023E" w:rsidP="00EF023E">
            <w:pPr>
              <w:ind w:firstLine="0"/>
              <w:rPr>
                <w:lang w:val="fr-FR"/>
              </w:rPr>
            </w:pPr>
            <w:r>
              <w:rPr>
                <w:lang w:val="fr-FR"/>
              </w:rPr>
              <w:t>Faible</w:t>
            </w:r>
          </w:p>
        </w:tc>
      </w:tr>
      <w:tr w:rsidR="00AA300E" w14:paraId="18C6507A" w14:textId="77777777" w:rsidTr="00EF023E">
        <w:tc>
          <w:tcPr>
            <w:tcW w:w="3116" w:type="dxa"/>
          </w:tcPr>
          <w:p w14:paraId="69CFE55C" w14:textId="77777777" w:rsidR="00AA300E" w:rsidRDefault="00AA300E" w:rsidP="00EF023E">
            <w:pPr>
              <w:ind w:firstLine="0"/>
            </w:pPr>
          </w:p>
        </w:tc>
        <w:tc>
          <w:tcPr>
            <w:tcW w:w="3117" w:type="dxa"/>
          </w:tcPr>
          <w:p w14:paraId="679EEB90" w14:textId="77777777" w:rsidR="00AA300E" w:rsidRDefault="00AA300E" w:rsidP="00EF023E">
            <w:pPr>
              <w:ind w:firstLine="0"/>
              <w:rPr>
                <w:lang w:val="fr-FR"/>
              </w:rPr>
            </w:pPr>
          </w:p>
        </w:tc>
        <w:tc>
          <w:tcPr>
            <w:tcW w:w="3117" w:type="dxa"/>
          </w:tcPr>
          <w:p w14:paraId="56BFD7CA" w14:textId="77777777" w:rsidR="00AA300E" w:rsidRDefault="00AA300E" w:rsidP="00EF023E">
            <w:pPr>
              <w:ind w:firstLine="0"/>
              <w:rPr>
                <w:lang w:val="fr-FR"/>
              </w:rPr>
            </w:pPr>
          </w:p>
        </w:tc>
      </w:tr>
    </w:tbl>
    <w:p w14:paraId="3D963D30" w14:textId="77777777" w:rsidR="00F9229A" w:rsidRDefault="00F9229A" w:rsidP="00F9229A">
      <w:pPr>
        <w:rPr>
          <w:lang w:val="fr-FR"/>
        </w:rPr>
      </w:pPr>
    </w:p>
    <w:p w14:paraId="7206F724" w14:textId="77777777" w:rsidR="00F9229A" w:rsidRDefault="00F9229A" w:rsidP="00F9229A">
      <w:pPr>
        <w:rPr>
          <w:lang w:val="fr-FR"/>
        </w:rPr>
      </w:pPr>
    </w:p>
    <w:p w14:paraId="1D418264" w14:textId="77777777" w:rsidR="00F9229A" w:rsidRPr="00F9229A" w:rsidRDefault="00F9229A" w:rsidP="00F9229A">
      <w:pPr>
        <w:rPr>
          <w:lang w:val="fr-FR"/>
        </w:rPr>
      </w:pPr>
    </w:p>
    <w:p w14:paraId="29492423" w14:textId="25D37E05" w:rsidR="00EF023E" w:rsidRPr="00EF023E" w:rsidRDefault="00EF023E" w:rsidP="00EF023E">
      <w:pPr>
        <w:pStyle w:val="Heading3"/>
        <w:numPr>
          <w:ilvl w:val="2"/>
          <w:numId w:val="55"/>
        </w:numPr>
        <w:rPr>
          <w:lang w:val="fr-FR"/>
        </w:rPr>
      </w:pPr>
      <w:bookmarkStart w:id="547" w:name="_Toc215349722"/>
      <w:r w:rsidRPr="00EF023E">
        <w:rPr>
          <w:lang w:val="fr-FR"/>
        </w:rPr>
        <w:lastRenderedPageBreak/>
        <w:t>Interprétation comparative</w:t>
      </w:r>
      <w:bookmarkEnd w:id="547"/>
    </w:p>
    <w:p w14:paraId="03E2F27B" w14:textId="77777777" w:rsidR="00EF023E" w:rsidRDefault="00EF023E">
      <w:pPr>
        <w:pStyle w:val="ListParagraph"/>
        <w:numPr>
          <w:ilvl w:val="0"/>
          <w:numId w:val="65"/>
        </w:numPr>
        <w:rPr>
          <w:lang w:val="fr-FR"/>
        </w:rPr>
      </w:pPr>
      <w:proofErr w:type="spellStart"/>
      <w:r w:rsidRPr="00EF023E">
        <w:rPr>
          <w:b/>
          <w:bCs/>
          <w:lang w:val="fr-FR"/>
        </w:rPr>
        <w:t>Random</w:t>
      </w:r>
      <w:proofErr w:type="spellEnd"/>
      <w:r w:rsidRPr="00EF023E">
        <w:rPr>
          <w:b/>
          <w:bCs/>
          <w:lang w:val="fr-FR"/>
        </w:rPr>
        <w:t xml:space="preserve"> Forest</w:t>
      </w:r>
      <w:r w:rsidRPr="00EF023E">
        <w:rPr>
          <w:lang w:val="fr-FR"/>
        </w:rPr>
        <w:t xml:space="preserve"> se distingue par sa précision </w:t>
      </w:r>
      <w:r w:rsidRPr="00EF023E">
        <w:rPr>
          <w:b/>
          <w:bCs/>
          <w:lang w:val="fr-FR"/>
        </w:rPr>
        <w:t>quasi parfaite</w:t>
      </w:r>
      <w:r w:rsidRPr="00EF023E">
        <w:rPr>
          <w:lang w:val="fr-FR"/>
        </w:rPr>
        <w:t xml:space="preserve">, son </w:t>
      </w:r>
      <w:r w:rsidRPr="00EF023E">
        <w:rPr>
          <w:b/>
          <w:bCs/>
          <w:lang w:val="fr-FR"/>
        </w:rPr>
        <w:t>rappel élevé</w:t>
      </w:r>
      <w:r w:rsidRPr="00EF023E">
        <w:rPr>
          <w:lang w:val="fr-FR"/>
        </w:rPr>
        <w:t xml:space="preserve"> sur les cas critiques, et son </w:t>
      </w:r>
      <w:r w:rsidRPr="00EF023E">
        <w:rPr>
          <w:b/>
          <w:bCs/>
          <w:lang w:val="fr-FR"/>
        </w:rPr>
        <w:t>interprétabilité directe</w:t>
      </w:r>
      <w:r w:rsidRPr="00EF023E">
        <w:rPr>
          <w:lang w:val="fr-FR"/>
        </w:rPr>
        <w:t xml:space="preserve"> via l’analyse des importances de variables. Il est particulièrement adapté aux environnements industriels où la transparence du modèle est essentielle pour la prise de décision.</w:t>
      </w:r>
    </w:p>
    <w:p w14:paraId="23465149" w14:textId="74733C73" w:rsidR="00EF023E" w:rsidRDefault="00EF023E">
      <w:pPr>
        <w:pStyle w:val="ListParagraph"/>
        <w:numPr>
          <w:ilvl w:val="0"/>
          <w:numId w:val="65"/>
        </w:numPr>
        <w:rPr>
          <w:lang w:val="fr-FR"/>
        </w:rPr>
      </w:pPr>
      <w:r w:rsidRPr="00EF023E">
        <w:rPr>
          <w:b/>
          <w:bCs/>
          <w:lang w:val="fr-FR"/>
        </w:rPr>
        <w:t>CNN+LSTM</w:t>
      </w:r>
      <w:r w:rsidRPr="00EF023E">
        <w:rPr>
          <w:lang w:val="fr-FR"/>
        </w:rPr>
        <w:t xml:space="preserve">, bien que prometteur sur le plan théorique, montre </w:t>
      </w:r>
      <w:r w:rsidRPr="00EF023E">
        <w:rPr>
          <w:b/>
          <w:bCs/>
          <w:lang w:val="fr-FR"/>
        </w:rPr>
        <w:t>une sensibilité réduite aux anomalies rares</w:t>
      </w:r>
      <w:r w:rsidRPr="00EF023E">
        <w:rPr>
          <w:lang w:val="fr-FR"/>
        </w:rPr>
        <w:t xml:space="preserve"> dans ce cas précis. Le rappel plus faible sur la classe défaillante suggère que le modèle n’exploite pas pleinement les motifs temporels, possiblement en raison d’une structure séquentielle trop courte ou d’un déséquilibre de classes mal compensé.</w:t>
      </w:r>
    </w:p>
    <w:p w14:paraId="36E2A8AB" w14:textId="77777777" w:rsidR="00EF023E" w:rsidRPr="00EF023E" w:rsidRDefault="00EF023E" w:rsidP="00EF023E">
      <w:pPr>
        <w:pStyle w:val="Heading3"/>
        <w:numPr>
          <w:ilvl w:val="2"/>
          <w:numId w:val="55"/>
        </w:numPr>
        <w:rPr>
          <w:lang w:val="fr-FR"/>
        </w:rPr>
      </w:pPr>
      <w:bookmarkStart w:id="548" w:name="_Toc215349723"/>
      <w:r w:rsidRPr="00EF023E">
        <w:rPr>
          <w:lang w:val="fr-FR"/>
        </w:rPr>
        <w:t>Recommandation scientifique</w:t>
      </w:r>
      <w:bookmarkEnd w:id="548"/>
    </w:p>
    <w:p w14:paraId="306D73BA" w14:textId="77777777" w:rsidR="00EF023E" w:rsidRPr="00EF023E" w:rsidRDefault="00EF023E" w:rsidP="00EF023E">
      <w:pPr>
        <w:ind w:left="360" w:firstLine="0"/>
        <w:rPr>
          <w:lang w:val="fr-FR"/>
        </w:rPr>
      </w:pPr>
      <w:r w:rsidRPr="00EF023E">
        <w:rPr>
          <w:lang w:val="fr-FR"/>
        </w:rPr>
        <w:t xml:space="preserve">Dans le cadre de cette étude, le </w:t>
      </w:r>
      <w:proofErr w:type="spellStart"/>
      <w:r w:rsidRPr="0045479D">
        <w:rPr>
          <w:b/>
          <w:bCs/>
          <w:lang w:val="fr-FR"/>
        </w:rPr>
        <w:t>Random</w:t>
      </w:r>
      <w:proofErr w:type="spellEnd"/>
      <w:r w:rsidRPr="0045479D">
        <w:rPr>
          <w:b/>
          <w:bCs/>
          <w:lang w:val="fr-FR"/>
        </w:rPr>
        <w:t xml:space="preserve"> Forest est le modèle le plus performant</w:t>
      </w:r>
      <w:r w:rsidRPr="00EF023E">
        <w:rPr>
          <w:lang w:val="fr-FR"/>
        </w:rPr>
        <w:t xml:space="preserve"> pour la détection de cavitation sévère. Il combine :</w:t>
      </w:r>
    </w:p>
    <w:p w14:paraId="7AE2377A" w14:textId="77777777" w:rsidR="00EF023E" w:rsidRDefault="00EF023E">
      <w:pPr>
        <w:pStyle w:val="ListParagraph"/>
        <w:numPr>
          <w:ilvl w:val="0"/>
          <w:numId w:val="66"/>
        </w:numPr>
        <w:rPr>
          <w:lang w:val="fr-FR"/>
        </w:rPr>
      </w:pPr>
      <w:r w:rsidRPr="00EF023E">
        <w:rPr>
          <w:lang w:val="fr-FR"/>
        </w:rPr>
        <w:t xml:space="preserve">Une </w:t>
      </w:r>
      <w:r w:rsidRPr="0045479D">
        <w:rPr>
          <w:b/>
          <w:bCs/>
          <w:lang w:val="fr-FR"/>
        </w:rPr>
        <w:t>excellente précision</w:t>
      </w:r>
      <w:r w:rsidRPr="00EF023E">
        <w:rPr>
          <w:lang w:val="fr-FR"/>
        </w:rPr>
        <w:t xml:space="preserve"> sur les deux classes.</w:t>
      </w:r>
    </w:p>
    <w:p w14:paraId="5EC5D5F4" w14:textId="77777777" w:rsidR="0045479D" w:rsidRDefault="00EF023E">
      <w:pPr>
        <w:pStyle w:val="ListParagraph"/>
        <w:numPr>
          <w:ilvl w:val="0"/>
          <w:numId w:val="66"/>
        </w:numPr>
        <w:rPr>
          <w:lang w:val="fr-FR"/>
        </w:rPr>
      </w:pPr>
      <w:r w:rsidRPr="00EF023E">
        <w:rPr>
          <w:lang w:val="fr-FR"/>
        </w:rPr>
        <w:t xml:space="preserve">Une </w:t>
      </w:r>
      <w:r w:rsidRPr="0045479D">
        <w:rPr>
          <w:b/>
          <w:bCs/>
          <w:lang w:val="fr-FR"/>
        </w:rPr>
        <w:t>capacité à détecter les anomalies rares</w:t>
      </w:r>
      <w:r w:rsidRPr="00EF023E">
        <w:rPr>
          <w:lang w:val="fr-FR"/>
        </w:rPr>
        <w:t xml:space="preserve"> avec un taux d’erreur minimal.</w:t>
      </w:r>
    </w:p>
    <w:p w14:paraId="08F76EF5" w14:textId="31DF4E26" w:rsidR="00EF023E" w:rsidRPr="0045479D" w:rsidRDefault="00EF023E">
      <w:pPr>
        <w:pStyle w:val="ListParagraph"/>
        <w:numPr>
          <w:ilvl w:val="0"/>
          <w:numId w:val="66"/>
        </w:numPr>
        <w:rPr>
          <w:lang w:val="fr-FR"/>
        </w:rPr>
      </w:pPr>
      <w:r w:rsidRPr="0045479D">
        <w:rPr>
          <w:lang w:val="fr-FR"/>
        </w:rPr>
        <w:t xml:space="preserve">Une </w:t>
      </w:r>
      <w:r w:rsidRPr="0045479D">
        <w:rPr>
          <w:b/>
          <w:bCs/>
          <w:lang w:val="fr-FR"/>
        </w:rPr>
        <w:t>interprétabilité opérationnelle</w:t>
      </w:r>
      <w:r w:rsidRPr="0045479D">
        <w:rPr>
          <w:lang w:val="fr-FR"/>
        </w:rPr>
        <w:t>, facilitant son adoption par les équipes de maintenance.</w:t>
      </w:r>
    </w:p>
    <w:p w14:paraId="17686A4C" w14:textId="77777777" w:rsidR="00EF023E" w:rsidRPr="00EF023E" w:rsidRDefault="00EF023E" w:rsidP="00EF023E">
      <w:pPr>
        <w:ind w:left="360" w:firstLine="0"/>
        <w:rPr>
          <w:lang w:val="fr-FR"/>
        </w:rPr>
      </w:pPr>
      <w:r w:rsidRPr="00EF023E">
        <w:rPr>
          <w:lang w:val="fr-FR"/>
        </w:rPr>
        <w:t xml:space="preserve">Le modèle </w:t>
      </w:r>
      <w:r w:rsidRPr="0045479D">
        <w:rPr>
          <w:b/>
          <w:bCs/>
          <w:lang w:val="fr-FR"/>
        </w:rPr>
        <w:t>CNN+LSTM</w:t>
      </w:r>
      <w:r w:rsidRPr="00EF023E">
        <w:rPr>
          <w:lang w:val="fr-FR"/>
        </w:rPr>
        <w:t xml:space="preserve"> pourrait être amélioré par :</w:t>
      </w:r>
    </w:p>
    <w:p w14:paraId="69799A6E" w14:textId="77777777" w:rsidR="0045479D" w:rsidRDefault="00EF023E">
      <w:pPr>
        <w:pStyle w:val="ListParagraph"/>
        <w:numPr>
          <w:ilvl w:val="0"/>
          <w:numId w:val="67"/>
        </w:numPr>
        <w:rPr>
          <w:lang w:val="fr-FR"/>
        </w:rPr>
      </w:pPr>
      <w:r w:rsidRPr="0045479D">
        <w:rPr>
          <w:lang w:val="fr-FR"/>
        </w:rPr>
        <w:t xml:space="preserve">L’utilisation de </w:t>
      </w:r>
      <w:r w:rsidRPr="0045479D">
        <w:rPr>
          <w:b/>
          <w:bCs/>
          <w:lang w:val="fr-FR"/>
        </w:rPr>
        <w:t xml:space="preserve">séquences </w:t>
      </w:r>
      <w:proofErr w:type="spellStart"/>
      <w:r w:rsidRPr="0045479D">
        <w:rPr>
          <w:b/>
          <w:bCs/>
          <w:lang w:val="fr-FR"/>
        </w:rPr>
        <w:t>multitimesteps</w:t>
      </w:r>
      <w:proofErr w:type="spellEnd"/>
      <w:r w:rsidRPr="0045479D">
        <w:rPr>
          <w:lang w:val="fr-FR"/>
        </w:rPr>
        <w:t xml:space="preserve"> pour enrichir la structure temporelle.</w:t>
      </w:r>
    </w:p>
    <w:p w14:paraId="28526416" w14:textId="77777777" w:rsidR="0045479D" w:rsidRDefault="00EF023E">
      <w:pPr>
        <w:pStyle w:val="ListParagraph"/>
        <w:numPr>
          <w:ilvl w:val="0"/>
          <w:numId w:val="67"/>
        </w:numPr>
        <w:rPr>
          <w:lang w:val="fr-FR"/>
        </w:rPr>
      </w:pPr>
      <w:r w:rsidRPr="0045479D">
        <w:rPr>
          <w:lang w:val="fr-FR"/>
        </w:rPr>
        <w:t xml:space="preserve">L’ajout de </w:t>
      </w:r>
      <w:r w:rsidRPr="0045479D">
        <w:rPr>
          <w:b/>
          <w:bCs/>
          <w:lang w:val="fr-FR"/>
        </w:rPr>
        <w:t>mécanismes d’attention</w:t>
      </w:r>
      <w:r w:rsidRPr="0045479D">
        <w:rPr>
          <w:lang w:val="fr-FR"/>
        </w:rPr>
        <w:t xml:space="preserve"> pour focaliser l’apprentissage sur les zones critiques.</w:t>
      </w:r>
    </w:p>
    <w:p w14:paraId="3A4E6954" w14:textId="4221DE1A" w:rsidR="00EF023E" w:rsidRDefault="00EF023E">
      <w:pPr>
        <w:pStyle w:val="ListParagraph"/>
        <w:numPr>
          <w:ilvl w:val="0"/>
          <w:numId w:val="67"/>
        </w:numPr>
        <w:rPr>
          <w:lang w:val="fr-FR"/>
        </w:rPr>
      </w:pPr>
      <w:r w:rsidRPr="0045479D">
        <w:rPr>
          <w:lang w:val="fr-FR"/>
        </w:rPr>
        <w:t xml:space="preserve">Une </w:t>
      </w:r>
      <w:r w:rsidRPr="0045479D">
        <w:rPr>
          <w:b/>
          <w:bCs/>
          <w:lang w:val="fr-FR"/>
        </w:rPr>
        <w:t>augmentation des données minoritaires</w:t>
      </w:r>
      <w:r w:rsidRPr="0045479D">
        <w:rPr>
          <w:lang w:val="fr-FR"/>
        </w:rPr>
        <w:t xml:space="preserve"> (par </w:t>
      </w:r>
      <w:proofErr w:type="spellStart"/>
      <w:r w:rsidRPr="0045479D">
        <w:rPr>
          <w:lang w:val="fr-FR"/>
        </w:rPr>
        <w:t>oversampling</w:t>
      </w:r>
      <w:proofErr w:type="spellEnd"/>
      <w:r w:rsidRPr="0045479D">
        <w:rPr>
          <w:lang w:val="fr-FR"/>
        </w:rPr>
        <w:t xml:space="preserve"> ou génération synthétique) pour renforcer le rappel.</w:t>
      </w:r>
    </w:p>
    <w:p w14:paraId="3BB3A70F" w14:textId="77777777" w:rsidR="00F9229A" w:rsidRDefault="00F9229A" w:rsidP="00F9229A">
      <w:pPr>
        <w:rPr>
          <w:lang w:val="fr-FR"/>
        </w:rPr>
      </w:pPr>
    </w:p>
    <w:p w14:paraId="719D171E" w14:textId="77777777" w:rsidR="00F9229A" w:rsidRDefault="00F9229A" w:rsidP="00F9229A">
      <w:pPr>
        <w:rPr>
          <w:lang w:val="fr-FR"/>
        </w:rPr>
      </w:pPr>
    </w:p>
    <w:p w14:paraId="611C233E" w14:textId="77777777" w:rsidR="00F9229A" w:rsidRDefault="00F9229A" w:rsidP="00F9229A">
      <w:pPr>
        <w:rPr>
          <w:lang w:val="fr-FR"/>
        </w:rPr>
      </w:pPr>
    </w:p>
    <w:p w14:paraId="5EBCA153" w14:textId="77777777" w:rsidR="00F9229A" w:rsidRPr="00F9229A" w:rsidRDefault="00F9229A" w:rsidP="00F9229A">
      <w:pPr>
        <w:rPr>
          <w:lang w:val="fr-FR"/>
        </w:rPr>
      </w:pPr>
    </w:p>
    <w:p w14:paraId="57B8543C" w14:textId="77777777" w:rsidR="003339F7" w:rsidRPr="003339F7" w:rsidRDefault="003339F7" w:rsidP="003339F7">
      <w:pPr>
        <w:pStyle w:val="Heading2"/>
        <w:numPr>
          <w:ilvl w:val="1"/>
          <w:numId w:val="55"/>
        </w:numPr>
        <w:rPr>
          <w:lang w:val="fr-FR"/>
        </w:rPr>
      </w:pPr>
      <w:bookmarkStart w:id="549" w:name="_Toc215349724"/>
      <w:r w:rsidRPr="003339F7">
        <w:rPr>
          <w:lang w:val="fr-FR"/>
        </w:rPr>
        <w:lastRenderedPageBreak/>
        <w:t>Plateforme de visualisation et intégration opérationnelle</w:t>
      </w:r>
      <w:bookmarkEnd w:id="549"/>
    </w:p>
    <w:p w14:paraId="6515E490" w14:textId="73BF26A8" w:rsidR="00F9229A" w:rsidRPr="003339F7" w:rsidRDefault="003339F7" w:rsidP="00F9229A">
      <w:pPr>
        <w:rPr>
          <w:lang w:val="fr-FR"/>
        </w:rPr>
      </w:pPr>
      <w:r w:rsidRPr="003339F7">
        <w:rPr>
          <w:lang w:val="fr-FR"/>
        </w:rPr>
        <w:t>Au-delà de l’évaluation quantitative des modèles, il est essentiel de traduire les résultats en un outil concret, directement exploitable par les opérateurs et les ingénieurs de maintenance. Dans cette optique, une plateforme de visualisation a été développée afin de rendre les prédictions intelligibles et immédiatement actionnables. Cette interface constitue le lien entre les performances algorithmiques et leur application industrielle.</w:t>
      </w:r>
    </w:p>
    <w:p w14:paraId="2E6BCD3D" w14:textId="234823E0" w:rsidR="003339F7" w:rsidRPr="003339F7" w:rsidRDefault="00F9229A" w:rsidP="003339F7">
      <w:pPr>
        <w:rPr>
          <w:lang w:val="fr-FR"/>
        </w:rPr>
      </w:pPr>
      <w:r w:rsidRPr="00EC0060">
        <w:rPr>
          <w:noProof/>
          <w:lang w:val="fr-FR"/>
        </w:rPr>
        <w:drawing>
          <wp:anchor distT="0" distB="0" distL="114300" distR="114300" simplePos="0" relativeHeight="251694080" behindDoc="0" locked="0" layoutInCell="1" allowOverlap="1" wp14:anchorId="6358613A" wp14:editId="76CD6B84">
            <wp:simplePos x="0" y="0"/>
            <wp:positionH relativeFrom="margin">
              <wp:posOffset>-23495</wp:posOffset>
            </wp:positionH>
            <wp:positionV relativeFrom="paragraph">
              <wp:posOffset>1737995</wp:posOffset>
            </wp:positionV>
            <wp:extent cx="5633720" cy="2684780"/>
            <wp:effectExtent l="0" t="0" r="5080" b="1270"/>
            <wp:wrapTopAndBottom/>
            <wp:docPr id="930647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4766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33720" cy="2684780"/>
                    </a:xfrm>
                    <a:prstGeom prst="rect">
                      <a:avLst/>
                    </a:prstGeom>
                  </pic:spPr>
                </pic:pic>
              </a:graphicData>
            </a:graphic>
            <wp14:sizeRelH relativeFrom="page">
              <wp14:pctWidth>0</wp14:pctWidth>
            </wp14:sizeRelH>
            <wp14:sizeRelV relativeFrom="page">
              <wp14:pctHeight>0</wp14:pctHeight>
            </wp14:sizeRelV>
          </wp:anchor>
        </w:drawing>
      </w:r>
      <w:r w:rsidR="003339F7" w:rsidRPr="003339F7">
        <w:rPr>
          <w:lang w:val="fr-FR"/>
        </w:rPr>
        <w:t>La plateforme se présente comme une interface utilisateur intuitive, capable d’afficher en temps réel l’état de fonctionnement de la pompe. Lorsqu’une cavitation sévère est détectée, une alerte visuelle et sonore est générée afin d’attirer l’attention de l’opérateur. Cette alerte est accompagnée d’une recommandation d’ajustement, telle que la réduction du débit ou la modification de la vitesse de rotation, permettant une intervention rapide et ciblée. Dans les cas où la plateforme est couplée à un contrôleur industriel (PLC ou API), une action automatique peut être déclenchée, garantissant une réponse immédiate et limitant les risques de défaillance prolongée.</w:t>
      </w:r>
    </w:p>
    <w:p w14:paraId="439E124A" w14:textId="2358DDF7" w:rsidR="00EC0060" w:rsidRPr="00AA300E" w:rsidRDefault="00EC0060" w:rsidP="00EC0060">
      <w:pPr>
        <w:keepNext/>
        <w:rPr>
          <w:lang w:val="fr-FR"/>
        </w:rPr>
      </w:pPr>
    </w:p>
    <w:p w14:paraId="5A3952FD" w14:textId="6F5DDBF6" w:rsidR="00EC0060" w:rsidRDefault="00EC0060" w:rsidP="00EC0060">
      <w:pPr>
        <w:pStyle w:val="Caption"/>
        <w:rPr>
          <w:lang w:val="fr-FR"/>
        </w:rPr>
      </w:pPr>
      <w:bookmarkStart w:id="550" w:name="_Toc215348931"/>
      <w:r w:rsidRPr="00AA300E">
        <w:rPr>
          <w:lang w:val="fr-FR"/>
        </w:rPr>
        <w:t xml:space="preserve">Figure </w:t>
      </w:r>
      <w:r>
        <w:fldChar w:fldCharType="begin"/>
      </w:r>
      <w:r w:rsidRPr="00AA300E">
        <w:rPr>
          <w:lang w:val="fr-FR"/>
        </w:rPr>
        <w:instrText xml:space="preserve"> STYLEREF 1 \s </w:instrText>
      </w:r>
      <w:r>
        <w:fldChar w:fldCharType="separate"/>
      </w:r>
      <w:r w:rsidRPr="00AA300E">
        <w:rPr>
          <w:noProof/>
          <w:lang w:val="fr-FR"/>
        </w:rPr>
        <w:t>IV</w:t>
      </w:r>
      <w:r>
        <w:fldChar w:fldCharType="end"/>
      </w:r>
      <w:r w:rsidRPr="00AA300E">
        <w:rPr>
          <w:lang w:val="fr-FR"/>
        </w:rPr>
        <w:noBreakHyphen/>
      </w:r>
      <w:r>
        <w:fldChar w:fldCharType="begin"/>
      </w:r>
      <w:r w:rsidRPr="00AA300E">
        <w:rPr>
          <w:lang w:val="fr-FR"/>
        </w:rPr>
        <w:instrText xml:space="preserve"> SEQ Figure \* ARABIC \s 1 </w:instrText>
      </w:r>
      <w:r>
        <w:fldChar w:fldCharType="separate"/>
      </w:r>
      <w:r w:rsidRPr="00AA300E">
        <w:rPr>
          <w:noProof/>
          <w:lang w:val="fr-FR"/>
        </w:rPr>
        <w:t>8</w:t>
      </w:r>
      <w:r>
        <w:fldChar w:fldCharType="end"/>
      </w:r>
      <w:r w:rsidRPr="00AA300E">
        <w:rPr>
          <w:lang w:val="fr-FR"/>
        </w:rPr>
        <w:t>: Plateforme de visualisation</w:t>
      </w:r>
      <w:bookmarkEnd w:id="550"/>
    </w:p>
    <w:p w14:paraId="752B8DD6" w14:textId="1B3EFB3F" w:rsidR="0045479D" w:rsidRDefault="003339F7" w:rsidP="003339F7">
      <w:pPr>
        <w:rPr>
          <w:lang w:val="fr-FR"/>
        </w:rPr>
      </w:pPr>
      <w:r w:rsidRPr="003339F7">
        <w:rPr>
          <w:lang w:val="fr-FR"/>
        </w:rPr>
        <w:t xml:space="preserve">Cette intégration pratique illustre la valeur ajoutée du travail réalisé. Les modèles de classification ne se limitent pas à une performance théorique, mais s’inscrivent dans une logique de maintenance prédictive et proactive. La plateforme de visualisation constitue ainsi un outil de décision, capable de transformer les résultats expérimentaux en actions concrètes, et de renforcer la fiabilité des systèmes industriels. Elle matérialise la transition entre la validation scientifique et l’application opérationnelle, en démontrant que l’intelligence </w:t>
      </w:r>
      <w:r w:rsidRPr="003339F7">
        <w:rPr>
          <w:lang w:val="fr-FR"/>
        </w:rPr>
        <w:lastRenderedPageBreak/>
        <w:t>artificielle peut être intégrée de manière transparente dans les processus de surveillance et de contrôle.</w:t>
      </w:r>
    </w:p>
    <w:p w14:paraId="03B0C00C" w14:textId="77777777" w:rsidR="003339F7" w:rsidRDefault="003339F7" w:rsidP="0045479D">
      <w:pPr>
        <w:rPr>
          <w:lang w:val="fr-FR"/>
        </w:rPr>
      </w:pPr>
    </w:p>
    <w:p w14:paraId="37CC5DB2" w14:textId="77777777" w:rsidR="003339F7" w:rsidRDefault="003339F7" w:rsidP="0045479D">
      <w:pPr>
        <w:rPr>
          <w:lang w:val="fr-FR"/>
        </w:rPr>
      </w:pPr>
    </w:p>
    <w:p w14:paraId="659B4648" w14:textId="77777777" w:rsidR="003339F7" w:rsidRDefault="003339F7" w:rsidP="0045479D">
      <w:pPr>
        <w:rPr>
          <w:lang w:val="fr-FR"/>
        </w:rPr>
      </w:pPr>
    </w:p>
    <w:p w14:paraId="19792AF7" w14:textId="77777777" w:rsidR="003339F7" w:rsidRDefault="003339F7" w:rsidP="0045479D">
      <w:pPr>
        <w:rPr>
          <w:lang w:val="fr-FR"/>
        </w:rPr>
      </w:pPr>
    </w:p>
    <w:p w14:paraId="29B6DDCE" w14:textId="77777777" w:rsidR="003339F7" w:rsidRDefault="003339F7" w:rsidP="0045479D">
      <w:pPr>
        <w:rPr>
          <w:lang w:val="fr-FR"/>
        </w:rPr>
      </w:pPr>
    </w:p>
    <w:p w14:paraId="57002B1F" w14:textId="77777777" w:rsidR="003339F7" w:rsidRDefault="003339F7" w:rsidP="0045479D">
      <w:pPr>
        <w:rPr>
          <w:lang w:val="fr-FR"/>
        </w:rPr>
      </w:pPr>
    </w:p>
    <w:p w14:paraId="1156CCE2" w14:textId="77777777" w:rsidR="003339F7" w:rsidRDefault="003339F7" w:rsidP="0045479D">
      <w:pPr>
        <w:rPr>
          <w:lang w:val="fr-FR"/>
        </w:rPr>
      </w:pPr>
    </w:p>
    <w:p w14:paraId="49DFFDBD" w14:textId="77777777" w:rsidR="003339F7" w:rsidRDefault="003339F7" w:rsidP="0045479D">
      <w:pPr>
        <w:rPr>
          <w:lang w:val="fr-FR"/>
        </w:rPr>
      </w:pPr>
    </w:p>
    <w:p w14:paraId="7C4483BD" w14:textId="514246CA" w:rsidR="003339F7" w:rsidRPr="0045479D" w:rsidRDefault="00F9229A" w:rsidP="00F9229A">
      <w:pPr>
        <w:spacing w:after="0" w:line="240" w:lineRule="auto"/>
        <w:ind w:firstLine="0"/>
        <w:jc w:val="left"/>
        <w:rPr>
          <w:lang w:val="fr-FR"/>
        </w:rPr>
      </w:pPr>
      <w:r>
        <w:rPr>
          <w:lang w:val="fr-FR"/>
        </w:rPr>
        <w:br w:type="page"/>
      </w:r>
    </w:p>
    <w:p w14:paraId="71BC01BC" w14:textId="789707A6" w:rsidR="002A2EE2" w:rsidRDefault="002A2EE2" w:rsidP="002A2EE2">
      <w:pPr>
        <w:pStyle w:val="Heading2"/>
        <w:numPr>
          <w:ilvl w:val="1"/>
          <w:numId w:val="54"/>
        </w:numPr>
        <w:rPr>
          <w:lang w:val="fr-FR"/>
        </w:rPr>
      </w:pPr>
      <w:bookmarkStart w:id="551" w:name="_Toc215349725"/>
      <w:r>
        <w:rPr>
          <w:lang w:val="fr-FR"/>
        </w:rPr>
        <w:lastRenderedPageBreak/>
        <w:t>Conclusion partielle</w:t>
      </w:r>
      <w:bookmarkEnd w:id="551"/>
    </w:p>
    <w:p w14:paraId="51F199E8" w14:textId="77777777" w:rsidR="0045479D" w:rsidRPr="0045479D" w:rsidRDefault="0045479D" w:rsidP="0045479D">
      <w:pPr>
        <w:rPr>
          <w:lang w:val="fr-FR"/>
        </w:rPr>
      </w:pPr>
      <w:r w:rsidRPr="0045479D">
        <w:rPr>
          <w:lang w:val="fr-FR"/>
        </w:rPr>
        <w:t xml:space="preserve">L’analyse comparative des deux modèles testés — </w:t>
      </w:r>
      <w:proofErr w:type="spellStart"/>
      <w:r w:rsidRPr="0045479D">
        <w:rPr>
          <w:lang w:val="fr-FR"/>
        </w:rPr>
        <w:t>Random</w:t>
      </w:r>
      <w:proofErr w:type="spellEnd"/>
      <w:r w:rsidRPr="0045479D">
        <w:rPr>
          <w:lang w:val="fr-FR"/>
        </w:rPr>
        <w:t xml:space="preserve"> Forest et CNN+LSTM — a permis de mettre en évidence leurs performances respectives dans la détection de cavitation sévère sur une pompe industrielle.</w:t>
      </w:r>
    </w:p>
    <w:p w14:paraId="3CAA3465" w14:textId="77777777" w:rsidR="0045479D" w:rsidRPr="0045479D" w:rsidRDefault="0045479D" w:rsidP="0045479D">
      <w:pPr>
        <w:rPr>
          <w:lang w:val="fr-FR"/>
        </w:rPr>
      </w:pPr>
      <w:r w:rsidRPr="0045479D">
        <w:rPr>
          <w:lang w:val="fr-FR"/>
        </w:rPr>
        <w:t xml:space="preserve">Le </w:t>
      </w:r>
      <w:proofErr w:type="spellStart"/>
      <w:r w:rsidRPr="0045479D">
        <w:rPr>
          <w:lang w:val="fr-FR"/>
        </w:rPr>
        <w:t>Random</w:t>
      </w:r>
      <w:proofErr w:type="spellEnd"/>
      <w:r w:rsidRPr="0045479D">
        <w:rPr>
          <w:lang w:val="fr-FR"/>
        </w:rPr>
        <w:t xml:space="preserve"> Forest s’est distingué par une précision quasi parfaite (</w:t>
      </w:r>
      <w:proofErr w:type="spellStart"/>
      <w:r w:rsidRPr="0045479D">
        <w:rPr>
          <w:lang w:val="fr-FR"/>
        </w:rPr>
        <w:t>accuracy</w:t>
      </w:r>
      <w:proofErr w:type="spellEnd"/>
      <w:r w:rsidRPr="0045479D">
        <w:rPr>
          <w:lang w:val="fr-FR"/>
        </w:rPr>
        <w:t xml:space="preserve"> = 1.00), un rappel élevé (0.99) et un F1-score de 0.99 sur la classe défaillante. Sa capacité à identifier correctement presque tous les cas critiques, combinée à une interprétabilité directe via l’analyse des importances de variables, en fait un outil robuste et fiable pour une intégration industrielle immédiate. Seuls 5 cas de cavitation sévère sur 400 ont été manqués, ce qui représente un taux d’erreur extrêmement faible.</w:t>
      </w:r>
    </w:p>
    <w:p w14:paraId="68A8DBBC" w14:textId="77777777" w:rsidR="0045479D" w:rsidRPr="0045479D" w:rsidRDefault="0045479D" w:rsidP="0045479D">
      <w:pPr>
        <w:rPr>
          <w:lang w:val="fr-FR"/>
        </w:rPr>
      </w:pPr>
      <w:r w:rsidRPr="0045479D">
        <w:rPr>
          <w:lang w:val="fr-FR"/>
        </w:rPr>
        <w:t>Le CNN+LSTM, bien que théoriquement adapté aux données séquentielles, a montré une sensibilité réduite aux anomalies rares (rappel = 0.77, F1-score = 0.87). Malgré une précision globale élevée et une convergence stable, il a manqué 92 cas de cavitation sévère sur 400, ce qui limite son efficacité dans le cadre actuel. Ce résultat suggère que l’architecture n’a pas pleinement exploité les motifs temporels, probablement en raison d’une structuration séquentielle trop courte ou du déséquilibre marqué des classes.</w:t>
      </w:r>
    </w:p>
    <w:p w14:paraId="6D5D59F0" w14:textId="31029B5B" w:rsidR="0045479D" w:rsidRDefault="0045479D" w:rsidP="0045479D">
      <w:pPr>
        <w:rPr>
          <w:lang w:val="fr-FR"/>
        </w:rPr>
      </w:pPr>
      <w:r w:rsidRPr="0045479D">
        <w:rPr>
          <w:lang w:val="fr-FR"/>
        </w:rPr>
        <w:t xml:space="preserve">La comparaison des deux modèles met en évidence un </w:t>
      </w:r>
      <w:proofErr w:type="spellStart"/>
      <w:r w:rsidRPr="0045479D">
        <w:rPr>
          <w:lang w:val="fr-FR"/>
        </w:rPr>
        <w:t>trade</w:t>
      </w:r>
      <w:proofErr w:type="spellEnd"/>
      <w:r w:rsidRPr="0045479D">
        <w:rPr>
          <w:lang w:val="fr-FR"/>
        </w:rPr>
        <w:t>-off entre interprétabilité et complexité :</w:t>
      </w:r>
    </w:p>
    <w:p w14:paraId="01C45E16" w14:textId="77777777" w:rsidR="0045479D" w:rsidRDefault="0045479D">
      <w:pPr>
        <w:pStyle w:val="ListParagraph"/>
        <w:numPr>
          <w:ilvl w:val="0"/>
          <w:numId w:val="68"/>
        </w:numPr>
        <w:rPr>
          <w:lang w:val="fr-FR"/>
        </w:rPr>
      </w:pPr>
      <w:r w:rsidRPr="0045479D">
        <w:rPr>
          <w:lang w:val="fr-FR"/>
        </w:rPr>
        <w:t xml:space="preserve">Le </w:t>
      </w:r>
      <w:proofErr w:type="spellStart"/>
      <w:r w:rsidRPr="0045479D">
        <w:rPr>
          <w:lang w:val="fr-FR"/>
        </w:rPr>
        <w:t>Random</w:t>
      </w:r>
      <w:proofErr w:type="spellEnd"/>
      <w:r w:rsidRPr="0045479D">
        <w:rPr>
          <w:lang w:val="fr-FR"/>
        </w:rPr>
        <w:t xml:space="preserve"> Forest est simple, transparent et performant, idéal pour une adoption industrielle rapide.</w:t>
      </w:r>
    </w:p>
    <w:p w14:paraId="2558564B" w14:textId="5C63F53F" w:rsidR="0045479D" w:rsidRPr="0045479D" w:rsidRDefault="0045479D">
      <w:pPr>
        <w:pStyle w:val="ListParagraph"/>
        <w:numPr>
          <w:ilvl w:val="0"/>
          <w:numId w:val="68"/>
        </w:numPr>
        <w:rPr>
          <w:lang w:val="fr-FR"/>
        </w:rPr>
      </w:pPr>
      <w:r w:rsidRPr="0045479D">
        <w:rPr>
          <w:lang w:val="fr-FR"/>
        </w:rPr>
        <w:t xml:space="preserve">Le CNN+LSTM est plus complexe et moins interprétable, mais reste prometteur si des améliorations méthodologiques sont apportées (séquences </w:t>
      </w:r>
      <w:proofErr w:type="spellStart"/>
      <w:r w:rsidRPr="0045479D">
        <w:rPr>
          <w:lang w:val="fr-FR"/>
        </w:rPr>
        <w:t>multitimesteps</w:t>
      </w:r>
      <w:proofErr w:type="spellEnd"/>
      <w:r w:rsidRPr="0045479D">
        <w:rPr>
          <w:lang w:val="fr-FR"/>
        </w:rPr>
        <w:t>, mécanismes d’attention, rééquilibrage des classes).</w:t>
      </w:r>
    </w:p>
    <w:p w14:paraId="010B3E26" w14:textId="48F33611" w:rsidR="0045479D" w:rsidRDefault="0045479D" w:rsidP="0045479D">
      <w:pPr>
        <w:rPr>
          <w:lang w:val="fr-FR"/>
        </w:rPr>
      </w:pPr>
      <w:r w:rsidRPr="0045479D">
        <w:rPr>
          <w:lang w:val="fr-FR"/>
        </w:rPr>
        <w:t xml:space="preserve">En conclusion, le </w:t>
      </w:r>
      <w:proofErr w:type="spellStart"/>
      <w:r w:rsidRPr="0045479D">
        <w:rPr>
          <w:lang w:val="fr-FR"/>
        </w:rPr>
        <w:t>Random</w:t>
      </w:r>
      <w:proofErr w:type="spellEnd"/>
      <w:r w:rsidRPr="0045479D">
        <w:rPr>
          <w:lang w:val="fr-FR"/>
        </w:rPr>
        <w:t xml:space="preserve"> Forest apparaît comme le modèle le plus adapté pour la détection de cavitation sévère dans ce contexte expérimental. Toutefois, l’exploration de modèles séquentiels enrichis demeure une piste de recherche pertinente pour améliorer la sensibilité aux anomalies rares et renforcer la robustesse des systèmes de maintenance prédictive.</w:t>
      </w:r>
    </w:p>
    <w:p w14:paraId="5005AB21" w14:textId="77777777" w:rsidR="0045479D" w:rsidRDefault="0045479D" w:rsidP="0045479D">
      <w:pPr>
        <w:rPr>
          <w:lang w:val="fr-FR"/>
        </w:rPr>
      </w:pPr>
    </w:p>
    <w:p w14:paraId="2BAE8D40" w14:textId="77777777" w:rsidR="0045479D" w:rsidRDefault="0045479D" w:rsidP="0045479D">
      <w:pPr>
        <w:rPr>
          <w:lang w:val="fr-FR"/>
        </w:rPr>
      </w:pPr>
    </w:p>
    <w:p w14:paraId="2487A181" w14:textId="77777777" w:rsidR="0045479D" w:rsidRDefault="0045479D" w:rsidP="0045479D">
      <w:pPr>
        <w:rPr>
          <w:lang w:val="fr-FR"/>
        </w:rPr>
      </w:pPr>
    </w:p>
    <w:p w14:paraId="34D1ADF6" w14:textId="77777777" w:rsidR="00AA300E" w:rsidRPr="0045479D" w:rsidRDefault="00AA300E" w:rsidP="0045479D">
      <w:pPr>
        <w:ind w:firstLine="0"/>
        <w:rPr>
          <w:lang w:val="fr-FR"/>
        </w:rPr>
      </w:pPr>
    </w:p>
    <w:p w14:paraId="5FEAE94C" w14:textId="51498600" w:rsidR="0045479D" w:rsidRPr="00AA300E" w:rsidRDefault="0045479D" w:rsidP="00AA300E">
      <w:pPr>
        <w:pStyle w:val="Heading1"/>
        <w:numPr>
          <w:ilvl w:val="0"/>
          <w:numId w:val="54"/>
        </w:numPr>
        <w:rPr>
          <w:lang w:val="fr-FR"/>
        </w:rPr>
      </w:pPr>
      <w:bookmarkStart w:id="552" w:name="_Toc215349726"/>
      <w:r w:rsidRPr="0045479D">
        <w:rPr>
          <w:lang w:val="fr-FR"/>
        </w:rPr>
        <w:lastRenderedPageBreak/>
        <w:t>DISCUSSION ET PERSPECTIVES</w:t>
      </w:r>
      <w:bookmarkEnd w:id="552"/>
    </w:p>
    <w:p w14:paraId="24A05736" w14:textId="6671762E" w:rsidR="0045479D" w:rsidRPr="0045479D" w:rsidRDefault="0045479D" w:rsidP="0045479D">
      <w:pPr>
        <w:pStyle w:val="Heading2"/>
        <w:numPr>
          <w:ilvl w:val="1"/>
          <w:numId w:val="54"/>
        </w:numPr>
        <w:rPr>
          <w:lang w:val="fr-FR"/>
        </w:rPr>
      </w:pPr>
      <w:bookmarkStart w:id="553" w:name="_Toc215349727"/>
      <w:r w:rsidRPr="0045479D">
        <w:rPr>
          <w:lang w:val="fr-FR"/>
        </w:rPr>
        <w:t>Discussion des résultats</w:t>
      </w:r>
      <w:bookmarkEnd w:id="553"/>
    </w:p>
    <w:p w14:paraId="18295B7B" w14:textId="3457C5FF" w:rsidR="0045479D" w:rsidRPr="0045479D" w:rsidRDefault="0045479D" w:rsidP="0045479D">
      <w:pPr>
        <w:rPr>
          <w:lang w:val="fr-FR"/>
        </w:rPr>
      </w:pPr>
      <w:r w:rsidRPr="0045479D">
        <w:rPr>
          <w:lang w:val="fr-FR"/>
        </w:rPr>
        <w:t>Les expérimentations menées ont permis de comparer deux approches complémentaires : un modèle d’ensemble (</w:t>
      </w:r>
      <w:proofErr w:type="spellStart"/>
      <w:r w:rsidRPr="0045479D">
        <w:rPr>
          <w:lang w:val="fr-FR"/>
        </w:rPr>
        <w:t>Random</w:t>
      </w:r>
      <w:proofErr w:type="spellEnd"/>
      <w:r w:rsidRPr="0045479D">
        <w:rPr>
          <w:lang w:val="fr-FR"/>
        </w:rPr>
        <w:t xml:space="preserve"> Forest) et une architecture séquentielle (CNN+LSTM). Les résultats montrent que :</w:t>
      </w:r>
    </w:p>
    <w:p w14:paraId="597A4137" w14:textId="77777777" w:rsidR="0045479D" w:rsidRDefault="0045479D">
      <w:pPr>
        <w:pStyle w:val="ListParagraph"/>
        <w:numPr>
          <w:ilvl w:val="0"/>
          <w:numId w:val="69"/>
        </w:numPr>
        <w:rPr>
          <w:lang w:val="fr-FR"/>
        </w:rPr>
      </w:pPr>
      <w:proofErr w:type="spellStart"/>
      <w:r w:rsidRPr="0045479D">
        <w:rPr>
          <w:b/>
          <w:bCs/>
          <w:lang w:val="fr-FR"/>
        </w:rPr>
        <w:t>Random</w:t>
      </w:r>
      <w:proofErr w:type="spellEnd"/>
      <w:r w:rsidRPr="0045479D">
        <w:rPr>
          <w:b/>
          <w:bCs/>
          <w:lang w:val="fr-FR"/>
        </w:rPr>
        <w:t xml:space="preserve"> Forest</w:t>
      </w:r>
      <w:r w:rsidRPr="0045479D">
        <w:rPr>
          <w:lang w:val="fr-FR"/>
        </w:rPr>
        <w:t xml:space="preserve"> atteint une précision et un rappel quasi parfaits, avec seulement 5 faux négatifs sur 400 cas de cavitation sévère. Ce modèle se distingue par sa robustesse et son interprétabilité, ce qui en fait un outil fiable pour une intégration industrielle immédiate.</w:t>
      </w:r>
    </w:p>
    <w:p w14:paraId="45458F17" w14:textId="516CDC2F" w:rsidR="0045479D" w:rsidRPr="0045479D" w:rsidRDefault="0045479D">
      <w:pPr>
        <w:pStyle w:val="ListParagraph"/>
        <w:numPr>
          <w:ilvl w:val="0"/>
          <w:numId w:val="69"/>
        </w:numPr>
        <w:rPr>
          <w:lang w:val="fr-FR"/>
        </w:rPr>
      </w:pPr>
      <w:r w:rsidRPr="0045479D">
        <w:rPr>
          <w:b/>
          <w:bCs/>
          <w:lang w:val="fr-FR"/>
        </w:rPr>
        <w:t>CNN+LSTM</w:t>
      </w:r>
      <w:r w:rsidRPr="0045479D">
        <w:rPr>
          <w:lang w:val="fr-FR"/>
        </w:rPr>
        <w:t>, bien que performant en termes d’</w:t>
      </w:r>
      <w:proofErr w:type="spellStart"/>
      <w:r w:rsidRPr="0045479D">
        <w:rPr>
          <w:lang w:val="fr-FR"/>
        </w:rPr>
        <w:t>accuracy</w:t>
      </w:r>
      <w:proofErr w:type="spellEnd"/>
      <w:r w:rsidRPr="0045479D">
        <w:rPr>
          <w:lang w:val="fr-FR"/>
        </w:rPr>
        <w:t xml:space="preserve"> globale, présente un rappel plus faible (0.77) sur la classe défaillante. Il manque 92 cas critiques, ce qui limite son efficacité dans le cadre actuel. Ce résultat suggère que l’architecture n’a pas exploité pleinement les motifs temporels, probablement en raison d’une structuration séquentielle trop courte ou du déséquilibre marqué des classes.</w:t>
      </w:r>
    </w:p>
    <w:p w14:paraId="4889C914" w14:textId="2DD9B377" w:rsidR="0045479D" w:rsidRPr="0045479D" w:rsidRDefault="0045479D" w:rsidP="0045479D">
      <w:pPr>
        <w:rPr>
          <w:lang w:val="fr-FR"/>
        </w:rPr>
      </w:pPr>
      <w:r w:rsidRPr="0045479D">
        <w:rPr>
          <w:lang w:val="fr-FR"/>
        </w:rPr>
        <w:t xml:space="preserve">Ces observations mettent en évidence un </w:t>
      </w:r>
      <w:proofErr w:type="spellStart"/>
      <w:r w:rsidRPr="0045479D">
        <w:rPr>
          <w:b/>
          <w:bCs/>
          <w:lang w:val="fr-FR"/>
        </w:rPr>
        <w:t>trade</w:t>
      </w:r>
      <w:proofErr w:type="spellEnd"/>
      <w:r w:rsidRPr="0045479D">
        <w:rPr>
          <w:b/>
          <w:bCs/>
          <w:lang w:val="fr-FR"/>
        </w:rPr>
        <w:t>-off entre performance et complexité</w:t>
      </w:r>
      <w:r w:rsidRPr="0045479D">
        <w:rPr>
          <w:lang w:val="fr-FR"/>
        </w:rPr>
        <w:t xml:space="preserve"> : le </w:t>
      </w:r>
      <w:proofErr w:type="spellStart"/>
      <w:r w:rsidRPr="0045479D">
        <w:rPr>
          <w:lang w:val="fr-FR"/>
        </w:rPr>
        <w:t>Random</w:t>
      </w:r>
      <w:proofErr w:type="spellEnd"/>
      <w:r w:rsidRPr="0045479D">
        <w:rPr>
          <w:lang w:val="fr-FR"/>
        </w:rPr>
        <w:t xml:space="preserve"> Forest est simple et efficace, tandis que le CNN+LSTM nécessite des ajustements méthodologiques pour atteindre son plein potentiel.</w:t>
      </w:r>
    </w:p>
    <w:p w14:paraId="2844BE1F" w14:textId="77777777" w:rsidR="0045479D" w:rsidRPr="0045479D" w:rsidRDefault="0045479D">
      <w:pPr>
        <w:pStyle w:val="ListParagraph"/>
        <w:keepNext/>
        <w:numPr>
          <w:ilvl w:val="0"/>
          <w:numId w:val="70"/>
        </w:numPr>
        <w:spacing w:before="240" w:after="60"/>
        <w:jc w:val="left"/>
        <w:outlineLvl w:val="1"/>
        <w:rPr>
          <w:b/>
          <w:bCs/>
          <w:iCs/>
          <w:vanish/>
          <w:szCs w:val="28"/>
          <w:lang w:val="fr-FR"/>
        </w:rPr>
      </w:pPr>
      <w:bookmarkStart w:id="554" w:name="_Toc215349152"/>
      <w:bookmarkStart w:id="555" w:name="_Toc215349342"/>
      <w:bookmarkStart w:id="556" w:name="_Toc215349535"/>
      <w:bookmarkStart w:id="557" w:name="_Toc215349728"/>
      <w:bookmarkEnd w:id="554"/>
      <w:bookmarkEnd w:id="555"/>
      <w:bookmarkEnd w:id="556"/>
      <w:bookmarkEnd w:id="557"/>
    </w:p>
    <w:p w14:paraId="28DE4F9F" w14:textId="77777777" w:rsidR="0045479D" w:rsidRPr="0045479D" w:rsidRDefault="0045479D">
      <w:pPr>
        <w:pStyle w:val="ListParagraph"/>
        <w:keepNext/>
        <w:numPr>
          <w:ilvl w:val="0"/>
          <w:numId w:val="70"/>
        </w:numPr>
        <w:spacing w:before="240" w:after="60"/>
        <w:jc w:val="left"/>
        <w:outlineLvl w:val="1"/>
        <w:rPr>
          <w:b/>
          <w:bCs/>
          <w:iCs/>
          <w:vanish/>
          <w:szCs w:val="28"/>
          <w:lang w:val="fr-FR"/>
        </w:rPr>
      </w:pPr>
      <w:bookmarkStart w:id="558" w:name="_Toc215349153"/>
      <w:bookmarkStart w:id="559" w:name="_Toc215349343"/>
      <w:bookmarkStart w:id="560" w:name="_Toc215349536"/>
      <w:bookmarkStart w:id="561" w:name="_Toc215349729"/>
      <w:bookmarkEnd w:id="558"/>
      <w:bookmarkEnd w:id="559"/>
      <w:bookmarkEnd w:id="560"/>
      <w:bookmarkEnd w:id="561"/>
    </w:p>
    <w:p w14:paraId="0C85F95A" w14:textId="77777777" w:rsidR="0045479D" w:rsidRPr="0045479D" w:rsidRDefault="0045479D">
      <w:pPr>
        <w:pStyle w:val="ListParagraph"/>
        <w:keepNext/>
        <w:numPr>
          <w:ilvl w:val="0"/>
          <w:numId w:val="70"/>
        </w:numPr>
        <w:spacing w:before="240" w:after="60"/>
        <w:jc w:val="left"/>
        <w:outlineLvl w:val="1"/>
        <w:rPr>
          <w:b/>
          <w:bCs/>
          <w:iCs/>
          <w:vanish/>
          <w:szCs w:val="28"/>
          <w:lang w:val="fr-FR"/>
        </w:rPr>
      </w:pPr>
      <w:bookmarkStart w:id="562" w:name="_Toc215349154"/>
      <w:bookmarkStart w:id="563" w:name="_Toc215349344"/>
      <w:bookmarkStart w:id="564" w:name="_Toc215349537"/>
      <w:bookmarkStart w:id="565" w:name="_Toc215349730"/>
      <w:bookmarkEnd w:id="562"/>
      <w:bookmarkEnd w:id="563"/>
      <w:bookmarkEnd w:id="564"/>
      <w:bookmarkEnd w:id="565"/>
    </w:p>
    <w:p w14:paraId="5B82DD3E" w14:textId="77777777" w:rsidR="0045479D" w:rsidRPr="0045479D" w:rsidRDefault="0045479D">
      <w:pPr>
        <w:pStyle w:val="ListParagraph"/>
        <w:keepNext/>
        <w:numPr>
          <w:ilvl w:val="0"/>
          <w:numId w:val="70"/>
        </w:numPr>
        <w:spacing w:before="240" w:after="60"/>
        <w:jc w:val="left"/>
        <w:outlineLvl w:val="1"/>
        <w:rPr>
          <w:b/>
          <w:bCs/>
          <w:iCs/>
          <w:vanish/>
          <w:szCs w:val="28"/>
          <w:lang w:val="fr-FR"/>
        </w:rPr>
      </w:pPr>
      <w:bookmarkStart w:id="566" w:name="_Toc215349155"/>
      <w:bookmarkStart w:id="567" w:name="_Toc215349345"/>
      <w:bookmarkStart w:id="568" w:name="_Toc215349538"/>
      <w:bookmarkStart w:id="569" w:name="_Toc215349731"/>
      <w:bookmarkEnd w:id="566"/>
      <w:bookmarkEnd w:id="567"/>
      <w:bookmarkEnd w:id="568"/>
      <w:bookmarkEnd w:id="569"/>
    </w:p>
    <w:p w14:paraId="162F9168" w14:textId="77777777" w:rsidR="0045479D" w:rsidRPr="0045479D" w:rsidRDefault="0045479D">
      <w:pPr>
        <w:pStyle w:val="ListParagraph"/>
        <w:keepNext/>
        <w:numPr>
          <w:ilvl w:val="0"/>
          <w:numId w:val="70"/>
        </w:numPr>
        <w:spacing w:before="240" w:after="60"/>
        <w:jc w:val="left"/>
        <w:outlineLvl w:val="1"/>
        <w:rPr>
          <w:b/>
          <w:bCs/>
          <w:iCs/>
          <w:vanish/>
          <w:szCs w:val="28"/>
          <w:lang w:val="fr-FR"/>
        </w:rPr>
      </w:pPr>
      <w:bookmarkStart w:id="570" w:name="_Toc215349156"/>
      <w:bookmarkStart w:id="571" w:name="_Toc215349346"/>
      <w:bookmarkStart w:id="572" w:name="_Toc215349539"/>
      <w:bookmarkStart w:id="573" w:name="_Toc215349732"/>
      <w:bookmarkEnd w:id="570"/>
      <w:bookmarkEnd w:id="571"/>
      <w:bookmarkEnd w:id="572"/>
      <w:bookmarkEnd w:id="573"/>
    </w:p>
    <w:p w14:paraId="624AF49C" w14:textId="77777777" w:rsidR="0045479D" w:rsidRPr="0045479D" w:rsidRDefault="0045479D">
      <w:pPr>
        <w:pStyle w:val="ListParagraph"/>
        <w:keepNext/>
        <w:numPr>
          <w:ilvl w:val="1"/>
          <w:numId w:val="70"/>
        </w:numPr>
        <w:spacing w:before="240" w:after="60"/>
        <w:jc w:val="left"/>
        <w:outlineLvl w:val="1"/>
        <w:rPr>
          <w:b/>
          <w:bCs/>
          <w:iCs/>
          <w:vanish/>
          <w:szCs w:val="28"/>
          <w:lang w:val="fr-FR"/>
        </w:rPr>
      </w:pPr>
      <w:bookmarkStart w:id="574" w:name="_Toc215349157"/>
      <w:bookmarkStart w:id="575" w:name="_Toc215349347"/>
      <w:bookmarkStart w:id="576" w:name="_Toc215349540"/>
      <w:bookmarkStart w:id="577" w:name="_Toc215349733"/>
      <w:bookmarkEnd w:id="574"/>
      <w:bookmarkEnd w:id="575"/>
      <w:bookmarkEnd w:id="576"/>
      <w:bookmarkEnd w:id="577"/>
    </w:p>
    <w:p w14:paraId="7148A4B3" w14:textId="39EA083E" w:rsidR="0045479D" w:rsidRPr="0045479D" w:rsidRDefault="0045479D">
      <w:pPr>
        <w:pStyle w:val="Heading2"/>
        <w:numPr>
          <w:ilvl w:val="1"/>
          <w:numId w:val="70"/>
        </w:numPr>
        <w:rPr>
          <w:lang w:val="fr-FR"/>
        </w:rPr>
      </w:pPr>
      <w:bookmarkStart w:id="578" w:name="_Toc215349734"/>
      <w:r w:rsidRPr="0045479D">
        <w:rPr>
          <w:lang w:val="fr-FR"/>
        </w:rPr>
        <w:t>Limites de l’étude</w:t>
      </w:r>
      <w:bookmarkEnd w:id="578"/>
    </w:p>
    <w:p w14:paraId="0AE3510E" w14:textId="77777777" w:rsidR="0045479D" w:rsidRPr="0045479D" w:rsidRDefault="0045479D" w:rsidP="0045479D">
      <w:pPr>
        <w:rPr>
          <w:lang w:val="fr-FR"/>
        </w:rPr>
      </w:pPr>
      <w:r w:rsidRPr="0045479D">
        <w:rPr>
          <w:lang w:val="fr-FR"/>
        </w:rPr>
        <w:t>Plusieurs limites doivent être soulignées :</w:t>
      </w:r>
    </w:p>
    <w:p w14:paraId="3A9C1367" w14:textId="77777777" w:rsidR="0045479D" w:rsidRDefault="0045479D">
      <w:pPr>
        <w:pStyle w:val="ListParagraph"/>
        <w:numPr>
          <w:ilvl w:val="0"/>
          <w:numId w:val="71"/>
        </w:numPr>
        <w:rPr>
          <w:lang w:val="fr-FR"/>
        </w:rPr>
      </w:pPr>
      <w:r w:rsidRPr="0045479D">
        <w:rPr>
          <w:b/>
          <w:bCs/>
          <w:lang w:val="fr-FR"/>
        </w:rPr>
        <w:t>Déséquilibre des classes</w:t>
      </w:r>
      <w:r w:rsidRPr="0045479D">
        <w:rPr>
          <w:lang w:val="fr-FR"/>
        </w:rPr>
        <w:t xml:space="preserve"> : avec seulement 2 % de cas de cavitation sévère, les modèles sont fortement influencés par la classe majoritaire.  </w:t>
      </w:r>
    </w:p>
    <w:p w14:paraId="26C789CA" w14:textId="77777777" w:rsidR="0045479D" w:rsidRDefault="0045479D">
      <w:pPr>
        <w:pStyle w:val="ListParagraph"/>
        <w:numPr>
          <w:ilvl w:val="0"/>
          <w:numId w:val="71"/>
        </w:numPr>
        <w:rPr>
          <w:lang w:val="fr-FR"/>
        </w:rPr>
      </w:pPr>
      <w:r w:rsidRPr="0045479D">
        <w:rPr>
          <w:b/>
          <w:bCs/>
          <w:lang w:val="fr-FR"/>
        </w:rPr>
        <w:t>Structure temporelle limitée</w:t>
      </w:r>
      <w:r w:rsidRPr="0045479D">
        <w:rPr>
          <w:lang w:val="fr-FR"/>
        </w:rPr>
        <w:t xml:space="preserve"> : les données ont été traitées sous forme de vecteurs instantanés (1 </w:t>
      </w:r>
      <w:proofErr w:type="spellStart"/>
      <w:r w:rsidRPr="0045479D">
        <w:rPr>
          <w:lang w:val="fr-FR"/>
        </w:rPr>
        <w:t>timestep</w:t>
      </w:r>
      <w:proofErr w:type="spellEnd"/>
      <w:r w:rsidRPr="0045479D">
        <w:rPr>
          <w:lang w:val="fr-FR"/>
        </w:rPr>
        <w:t xml:space="preserve">), ce qui réduit l’intérêt du LSTM.  </w:t>
      </w:r>
    </w:p>
    <w:p w14:paraId="3F5E92D0" w14:textId="77777777" w:rsidR="0045479D" w:rsidRDefault="0045479D">
      <w:pPr>
        <w:pStyle w:val="ListParagraph"/>
        <w:numPr>
          <w:ilvl w:val="0"/>
          <w:numId w:val="71"/>
        </w:numPr>
        <w:rPr>
          <w:lang w:val="fr-FR"/>
        </w:rPr>
      </w:pPr>
      <w:r w:rsidRPr="0045479D">
        <w:rPr>
          <w:b/>
          <w:bCs/>
          <w:lang w:val="fr-FR"/>
        </w:rPr>
        <w:t>Hyperparamètres</w:t>
      </w:r>
      <w:r w:rsidRPr="0045479D">
        <w:rPr>
          <w:lang w:val="fr-FR"/>
        </w:rPr>
        <w:t xml:space="preserve"> : l’optimisation des paramètres du CNN+LSTM (nombre d’</w:t>
      </w:r>
      <w:proofErr w:type="spellStart"/>
      <w:r w:rsidRPr="0045479D">
        <w:rPr>
          <w:lang w:val="fr-FR"/>
        </w:rPr>
        <w:t>epochs</w:t>
      </w:r>
      <w:proofErr w:type="spellEnd"/>
      <w:r w:rsidRPr="0045479D">
        <w:rPr>
          <w:lang w:val="fr-FR"/>
        </w:rPr>
        <w:t xml:space="preserve">, taille des séquences, mécanismes d’attention) n’a pas été explorée en profondeur.  </w:t>
      </w:r>
    </w:p>
    <w:p w14:paraId="33F9EA17" w14:textId="33051341" w:rsidR="004C4D9F" w:rsidRDefault="0045479D" w:rsidP="00AA300E">
      <w:pPr>
        <w:pStyle w:val="ListParagraph"/>
        <w:numPr>
          <w:ilvl w:val="0"/>
          <w:numId w:val="71"/>
        </w:numPr>
        <w:rPr>
          <w:lang w:val="fr-FR"/>
        </w:rPr>
      </w:pPr>
      <w:r w:rsidRPr="0045479D">
        <w:rPr>
          <w:b/>
          <w:bCs/>
          <w:lang w:val="fr-FR"/>
        </w:rPr>
        <w:t>Généralisation</w:t>
      </w:r>
      <w:r w:rsidRPr="0045479D">
        <w:rPr>
          <w:lang w:val="fr-FR"/>
        </w:rPr>
        <w:t xml:space="preserve"> : les résultats sont obtenus sur un seul </w:t>
      </w:r>
      <w:proofErr w:type="spellStart"/>
      <w:r w:rsidRPr="0045479D">
        <w:rPr>
          <w:lang w:val="fr-FR"/>
        </w:rPr>
        <w:t>dataset</w:t>
      </w:r>
      <w:proofErr w:type="spellEnd"/>
      <w:r w:rsidRPr="0045479D">
        <w:rPr>
          <w:lang w:val="fr-FR"/>
        </w:rPr>
        <w:t xml:space="preserve"> ; leur robustesse doit être confirmée sur d’autres systèmes industriels.</w:t>
      </w:r>
    </w:p>
    <w:p w14:paraId="57667A7A" w14:textId="77777777" w:rsidR="00F9229A" w:rsidRPr="00AA300E" w:rsidRDefault="00F9229A" w:rsidP="00AA300E">
      <w:pPr>
        <w:pStyle w:val="ListParagraph"/>
        <w:numPr>
          <w:ilvl w:val="0"/>
          <w:numId w:val="71"/>
        </w:numPr>
        <w:rPr>
          <w:lang w:val="fr-FR"/>
        </w:rPr>
      </w:pPr>
    </w:p>
    <w:p w14:paraId="3033F95E" w14:textId="423CD7BB" w:rsidR="0045479D" w:rsidRPr="004C4D9F" w:rsidRDefault="0045479D">
      <w:pPr>
        <w:pStyle w:val="Heading2"/>
        <w:numPr>
          <w:ilvl w:val="1"/>
          <w:numId w:val="70"/>
        </w:numPr>
        <w:rPr>
          <w:lang w:val="fr-FR"/>
        </w:rPr>
      </w:pPr>
      <w:bookmarkStart w:id="579" w:name="_Toc215349735"/>
      <w:r w:rsidRPr="0045479D">
        <w:rPr>
          <w:lang w:val="fr-FR"/>
        </w:rPr>
        <w:lastRenderedPageBreak/>
        <w:t>Perspectives de recherche</w:t>
      </w:r>
      <w:bookmarkEnd w:id="579"/>
    </w:p>
    <w:p w14:paraId="54F248AA" w14:textId="77777777" w:rsidR="0045479D" w:rsidRPr="0045479D" w:rsidRDefault="0045479D" w:rsidP="0045479D">
      <w:pPr>
        <w:rPr>
          <w:lang w:val="fr-FR"/>
        </w:rPr>
      </w:pPr>
      <w:r w:rsidRPr="0045479D">
        <w:rPr>
          <w:lang w:val="fr-FR"/>
        </w:rPr>
        <w:t>Afin d’améliorer la détection des cavitations sévères et de renforcer la robustesse des modèles, plusieurs pistes peuvent être envisagées :</w:t>
      </w:r>
    </w:p>
    <w:p w14:paraId="727F45D8" w14:textId="6D32B811" w:rsidR="0045479D" w:rsidRPr="0045479D" w:rsidRDefault="0045479D">
      <w:pPr>
        <w:pStyle w:val="Heading3"/>
        <w:numPr>
          <w:ilvl w:val="2"/>
          <w:numId w:val="70"/>
        </w:numPr>
        <w:rPr>
          <w:lang w:val="fr-FR"/>
        </w:rPr>
      </w:pPr>
      <w:bookmarkStart w:id="580" w:name="_Toc215349736"/>
      <w:r w:rsidRPr="0045479D">
        <w:rPr>
          <w:lang w:val="fr-FR"/>
        </w:rPr>
        <w:t>Enrichissement des données</w:t>
      </w:r>
      <w:bookmarkEnd w:id="580"/>
    </w:p>
    <w:p w14:paraId="1B026D1F" w14:textId="77777777" w:rsidR="004C4D9F" w:rsidRDefault="0045479D">
      <w:pPr>
        <w:pStyle w:val="ListParagraph"/>
        <w:numPr>
          <w:ilvl w:val="0"/>
          <w:numId w:val="72"/>
        </w:numPr>
        <w:rPr>
          <w:lang w:val="fr-FR"/>
        </w:rPr>
      </w:pPr>
      <w:r w:rsidRPr="004C4D9F">
        <w:rPr>
          <w:lang w:val="fr-FR"/>
        </w:rPr>
        <w:t xml:space="preserve">Collecter davantage de cas de défaillance pour réduire le déséquilibre.  </w:t>
      </w:r>
    </w:p>
    <w:p w14:paraId="0D7F6AB8" w14:textId="466B3CA5" w:rsidR="0045479D" w:rsidRPr="004C4D9F" w:rsidRDefault="0045479D">
      <w:pPr>
        <w:pStyle w:val="ListParagraph"/>
        <w:numPr>
          <w:ilvl w:val="0"/>
          <w:numId w:val="72"/>
        </w:numPr>
        <w:rPr>
          <w:lang w:val="fr-FR"/>
        </w:rPr>
      </w:pPr>
      <w:r w:rsidRPr="004C4D9F">
        <w:rPr>
          <w:lang w:val="fr-FR"/>
        </w:rPr>
        <w:t xml:space="preserve">Intégrer des séquences temporelles plus longues afin de mieux exploiter les capacités du LSTM.  </w:t>
      </w:r>
    </w:p>
    <w:p w14:paraId="31EC74AA" w14:textId="5C123346" w:rsidR="0045479D" w:rsidRPr="0045479D" w:rsidRDefault="0045479D">
      <w:pPr>
        <w:pStyle w:val="Heading3"/>
        <w:numPr>
          <w:ilvl w:val="2"/>
          <w:numId w:val="70"/>
        </w:numPr>
        <w:rPr>
          <w:lang w:val="fr-FR"/>
        </w:rPr>
      </w:pPr>
      <w:bookmarkStart w:id="581" w:name="_Toc215349737"/>
      <w:r w:rsidRPr="0045479D">
        <w:rPr>
          <w:lang w:val="fr-FR"/>
        </w:rPr>
        <w:t>Optimisation des architectures</w:t>
      </w:r>
      <w:bookmarkEnd w:id="581"/>
      <w:r w:rsidRPr="0045479D">
        <w:rPr>
          <w:lang w:val="fr-FR"/>
        </w:rPr>
        <w:t xml:space="preserve">  </w:t>
      </w:r>
    </w:p>
    <w:p w14:paraId="02279D87" w14:textId="77777777" w:rsidR="004C4D9F" w:rsidRDefault="0045479D">
      <w:pPr>
        <w:pStyle w:val="ListParagraph"/>
        <w:numPr>
          <w:ilvl w:val="0"/>
          <w:numId w:val="73"/>
        </w:numPr>
        <w:rPr>
          <w:lang w:val="fr-FR"/>
        </w:rPr>
      </w:pPr>
      <w:r w:rsidRPr="004C4D9F">
        <w:rPr>
          <w:lang w:val="fr-FR"/>
        </w:rPr>
        <w:t xml:space="preserve">Tester des variantes de réseaux séquentiels (GRU, Transformers).  </w:t>
      </w:r>
    </w:p>
    <w:p w14:paraId="4D70110D" w14:textId="77777777" w:rsidR="004C4D9F" w:rsidRDefault="0045479D">
      <w:pPr>
        <w:pStyle w:val="ListParagraph"/>
        <w:numPr>
          <w:ilvl w:val="0"/>
          <w:numId w:val="73"/>
        </w:numPr>
        <w:rPr>
          <w:lang w:val="fr-FR"/>
        </w:rPr>
      </w:pPr>
      <w:r w:rsidRPr="004C4D9F">
        <w:rPr>
          <w:lang w:val="fr-FR"/>
        </w:rPr>
        <w:t xml:space="preserve">Introduire des mécanismes d’attention pour focaliser l’apprentissage sur les zones critiques.  </w:t>
      </w:r>
    </w:p>
    <w:p w14:paraId="3D445D75" w14:textId="0F4E6472" w:rsidR="0045479D" w:rsidRPr="004C4D9F" w:rsidRDefault="0045479D">
      <w:pPr>
        <w:pStyle w:val="ListParagraph"/>
        <w:numPr>
          <w:ilvl w:val="0"/>
          <w:numId w:val="73"/>
        </w:numPr>
        <w:rPr>
          <w:lang w:val="fr-FR"/>
        </w:rPr>
      </w:pPr>
      <w:r w:rsidRPr="004C4D9F">
        <w:rPr>
          <w:lang w:val="fr-FR"/>
        </w:rPr>
        <w:t xml:space="preserve">Explorer des approches hybrides combinant </w:t>
      </w:r>
      <w:proofErr w:type="spellStart"/>
      <w:r w:rsidRPr="004C4D9F">
        <w:rPr>
          <w:lang w:val="fr-FR"/>
        </w:rPr>
        <w:t>Random</w:t>
      </w:r>
      <w:proofErr w:type="spellEnd"/>
      <w:r w:rsidRPr="004C4D9F">
        <w:rPr>
          <w:lang w:val="fr-FR"/>
        </w:rPr>
        <w:t xml:space="preserve"> Forest et CNN+LSTM.  </w:t>
      </w:r>
    </w:p>
    <w:p w14:paraId="6E841AF3" w14:textId="414F0D03" w:rsidR="0045479D" w:rsidRPr="0045479D" w:rsidRDefault="0045479D">
      <w:pPr>
        <w:pStyle w:val="Heading3"/>
        <w:numPr>
          <w:ilvl w:val="2"/>
          <w:numId w:val="70"/>
        </w:numPr>
        <w:rPr>
          <w:lang w:val="fr-FR"/>
        </w:rPr>
      </w:pPr>
      <w:bookmarkStart w:id="582" w:name="_Toc215349738"/>
      <w:r w:rsidRPr="0045479D">
        <w:rPr>
          <w:lang w:val="fr-FR"/>
        </w:rPr>
        <w:t>Explicabilité des modèles</w:t>
      </w:r>
      <w:bookmarkEnd w:id="582"/>
    </w:p>
    <w:p w14:paraId="54AC2239" w14:textId="77777777" w:rsidR="004C4D9F" w:rsidRDefault="0045479D">
      <w:pPr>
        <w:pStyle w:val="ListParagraph"/>
        <w:numPr>
          <w:ilvl w:val="0"/>
          <w:numId w:val="74"/>
        </w:numPr>
        <w:rPr>
          <w:lang w:val="fr-FR"/>
        </w:rPr>
      </w:pPr>
      <w:r w:rsidRPr="004C4D9F">
        <w:rPr>
          <w:lang w:val="fr-FR"/>
        </w:rPr>
        <w:t xml:space="preserve">Utiliser des outils comme SHAP ou LIME pour rendre les modèles neuronaux plus interprétables.  </w:t>
      </w:r>
    </w:p>
    <w:p w14:paraId="007AB43F" w14:textId="26CE5553" w:rsidR="0045479D" w:rsidRPr="004C4D9F" w:rsidRDefault="0045479D">
      <w:pPr>
        <w:pStyle w:val="ListParagraph"/>
        <w:numPr>
          <w:ilvl w:val="0"/>
          <w:numId w:val="74"/>
        </w:numPr>
        <w:rPr>
          <w:lang w:val="fr-FR"/>
        </w:rPr>
      </w:pPr>
      <w:r w:rsidRPr="004C4D9F">
        <w:rPr>
          <w:lang w:val="fr-FR"/>
        </w:rPr>
        <w:t xml:space="preserve">Développer des visualisations pédagogiques pour faciliter l’adoption par les équipes de maintenance.  </w:t>
      </w:r>
    </w:p>
    <w:p w14:paraId="00C731CC" w14:textId="668DCADB" w:rsidR="0045479D" w:rsidRPr="0045479D" w:rsidRDefault="0045479D">
      <w:pPr>
        <w:pStyle w:val="Heading3"/>
        <w:numPr>
          <w:ilvl w:val="2"/>
          <w:numId w:val="70"/>
        </w:numPr>
        <w:rPr>
          <w:lang w:val="fr-FR"/>
        </w:rPr>
      </w:pPr>
      <w:bookmarkStart w:id="583" w:name="_Toc215349739"/>
      <w:r w:rsidRPr="0045479D">
        <w:rPr>
          <w:lang w:val="fr-FR"/>
        </w:rPr>
        <w:t>Validation croisée et transfert industriel</w:t>
      </w:r>
      <w:bookmarkEnd w:id="583"/>
    </w:p>
    <w:p w14:paraId="12976951" w14:textId="77777777" w:rsidR="004C4D9F" w:rsidRDefault="0045479D">
      <w:pPr>
        <w:pStyle w:val="ListParagraph"/>
        <w:numPr>
          <w:ilvl w:val="0"/>
          <w:numId w:val="75"/>
        </w:numPr>
        <w:rPr>
          <w:lang w:val="fr-FR"/>
        </w:rPr>
      </w:pPr>
      <w:r w:rsidRPr="004C4D9F">
        <w:rPr>
          <w:lang w:val="fr-FR"/>
        </w:rPr>
        <w:t xml:space="preserve">Évaluer les modèles sur d’autres </w:t>
      </w:r>
      <w:proofErr w:type="spellStart"/>
      <w:r w:rsidRPr="004C4D9F">
        <w:rPr>
          <w:lang w:val="fr-FR"/>
        </w:rPr>
        <w:t>datasets</w:t>
      </w:r>
      <w:proofErr w:type="spellEnd"/>
      <w:r w:rsidRPr="004C4D9F">
        <w:rPr>
          <w:lang w:val="fr-FR"/>
        </w:rPr>
        <w:t xml:space="preserve"> industriels pour tester leur </w:t>
      </w:r>
      <w:proofErr w:type="spellStart"/>
      <w:r w:rsidRPr="004C4D9F">
        <w:rPr>
          <w:lang w:val="fr-FR"/>
        </w:rPr>
        <w:t>généralisabilité</w:t>
      </w:r>
      <w:proofErr w:type="spellEnd"/>
      <w:r w:rsidRPr="004C4D9F">
        <w:rPr>
          <w:lang w:val="fr-FR"/>
        </w:rPr>
        <w:t xml:space="preserve">.  </w:t>
      </w:r>
    </w:p>
    <w:p w14:paraId="0C095F1A" w14:textId="08D44973" w:rsidR="0045479D" w:rsidRPr="004C4D9F" w:rsidRDefault="004C4D9F">
      <w:pPr>
        <w:pStyle w:val="ListParagraph"/>
        <w:numPr>
          <w:ilvl w:val="0"/>
          <w:numId w:val="75"/>
        </w:numPr>
        <w:rPr>
          <w:lang w:val="fr-FR"/>
        </w:rPr>
      </w:pPr>
      <w:r>
        <w:rPr>
          <w:lang w:val="fr-FR"/>
        </w:rPr>
        <w:t>Déployer</w:t>
      </w:r>
      <w:r w:rsidR="0045479D" w:rsidRPr="004C4D9F">
        <w:rPr>
          <w:lang w:val="fr-FR"/>
        </w:rPr>
        <w:t xml:space="preserve"> les modèles en conditions réelles et mesurer leur impact sur la maintenance prédictive</w:t>
      </w:r>
      <w:r>
        <w:rPr>
          <w:lang w:val="fr-FR"/>
        </w:rPr>
        <w:t>.</w:t>
      </w:r>
    </w:p>
    <w:p w14:paraId="279709A9" w14:textId="75A7CC46" w:rsidR="00AA300E" w:rsidRPr="00AA300E" w:rsidRDefault="0045479D" w:rsidP="00AA300E">
      <w:pPr>
        <w:rPr>
          <w:rStyle w:val="BookTitle"/>
          <w:b w:val="0"/>
          <w:bCs w:val="0"/>
          <w:i w:val="0"/>
          <w:iCs w:val="0"/>
          <w:spacing w:val="0"/>
          <w:lang w:val="fr-FR"/>
        </w:rPr>
      </w:pPr>
      <w:r w:rsidRPr="0045479D">
        <w:rPr>
          <w:lang w:val="fr-FR"/>
        </w:rPr>
        <w:t xml:space="preserve">Ce chapitre a permis de mettre en perspective les résultats obtenus et de souligner les forces et limites des deux approches. Le </w:t>
      </w:r>
      <w:proofErr w:type="spellStart"/>
      <w:r w:rsidRPr="0045479D">
        <w:rPr>
          <w:lang w:val="fr-FR"/>
        </w:rPr>
        <w:t>Random</w:t>
      </w:r>
      <w:proofErr w:type="spellEnd"/>
      <w:r w:rsidRPr="0045479D">
        <w:rPr>
          <w:lang w:val="fr-FR"/>
        </w:rPr>
        <w:t xml:space="preserve"> Forest apparaît comme le modèle le plus adapté dans le cadre actuel, mais le CNN+LSTM reste une piste prometteuse pour des données séquentielles plus riches. L’amélioration des architectures, l’équilibrage des classes et l’intégration de mécanismes d’explicabilité constituent des axes de recherche essentiels pour renforcer la fiabilité et l’acceptabilité des systèmes de diagnostic basés sur l’intelligence artificielle.</w:t>
      </w:r>
    </w:p>
    <w:p w14:paraId="1CD458E4" w14:textId="77777777" w:rsidR="00AA300E" w:rsidRDefault="00AA300E">
      <w:pPr>
        <w:spacing w:after="0" w:line="240" w:lineRule="auto"/>
        <w:ind w:firstLine="0"/>
        <w:jc w:val="left"/>
        <w:rPr>
          <w:rStyle w:val="BookTitle"/>
          <w:b w:val="0"/>
          <w:bCs w:val="0"/>
          <w:i w:val="0"/>
          <w:iCs w:val="0"/>
          <w:lang w:val="fr-FR"/>
        </w:rPr>
      </w:pPr>
      <w:r>
        <w:rPr>
          <w:rStyle w:val="BookTitle"/>
          <w:b w:val="0"/>
          <w:bCs w:val="0"/>
          <w:i w:val="0"/>
          <w:iCs w:val="0"/>
          <w:lang w:val="fr-FR"/>
        </w:rPr>
        <w:br w:type="page"/>
      </w:r>
    </w:p>
    <w:p w14:paraId="6D0065F4" w14:textId="2DBA12EE" w:rsidR="00AA300E" w:rsidRPr="00AA300E" w:rsidRDefault="00AA300E" w:rsidP="00AA300E">
      <w:pPr>
        <w:pStyle w:val="Heading1"/>
        <w:rPr>
          <w:rStyle w:val="BookTitle"/>
          <w:b/>
          <w:bCs/>
          <w:i w:val="0"/>
          <w:iCs w:val="0"/>
          <w:lang w:val="fr-FR"/>
        </w:rPr>
      </w:pPr>
      <w:bookmarkStart w:id="584" w:name="_Toc215349740"/>
      <w:r w:rsidRPr="00AA300E">
        <w:rPr>
          <w:rStyle w:val="BookTitle"/>
          <w:b/>
          <w:bCs/>
          <w:i w:val="0"/>
          <w:iCs w:val="0"/>
          <w:lang w:val="fr-FR"/>
        </w:rPr>
        <w:lastRenderedPageBreak/>
        <w:t>Conclusion générale</w:t>
      </w:r>
      <w:bookmarkEnd w:id="584"/>
    </w:p>
    <w:p w14:paraId="12189119" w14:textId="567504DC" w:rsidR="00AA300E" w:rsidRPr="00AA300E" w:rsidRDefault="00AA300E" w:rsidP="00AA300E">
      <w:pPr>
        <w:rPr>
          <w:rStyle w:val="BookTitle"/>
          <w:b w:val="0"/>
          <w:bCs w:val="0"/>
          <w:i w:val="0"/>
          <w:iCs w:val="0"/>
          <w:lang w:val="fr-FR"/>
        </w:rPr>
      </w:pPr>
      <w:r w:rsidRPr="00AA300E">
        <w:rPr>
          <w:rStyle w:val="BookTitle"/>
          <w:b w:val="0"/>
          <w:bCs w:val="0"/>
          <w:i w:val="0"/>
          <w:iCs w:val="0"/>
          <w:lang w:val="fr-FR"/>
        </w:rPr>
        <w:t>Ce mémoire a exploré la problématique de la maintenance prédictive appliquée aux pompes industrielles, en particulier dans le contexte exigeant de la section neutralisation de KCC/</w:t>
      </w:r>
      <w:proofErr w:type="spellStart"/>
      <w:r w:rsidRPr="00AA300E">
        <w:rPr>
          <w:rStyle w:val="BookTitle"/>
          <w:b w:val="0"/>
          <w:bCs w:val="0"/>
          <w:i w:val="0"/>
          <w:iCs w:val="0"/>
          <w:lang w:val="fr-FR"/>
        </w:rPr>
        <w:t>Luilu</w:t>
      </w:r>
      <w:proofErr w:type="spellEnd"/>
      <w:r w:rsidRPr="00AA300E">
        <w:rPr>
          <w:rStyle w:val="BookTitle"/>
          <w:b w:val="0"/>
          <w:bCs w:val="0"/>
          <w:i w:val="0"/>
          <w:iCs w:val="0"/>
          <w:lang w:val="fr-FR"/>
        </w:rPr>
        <w:t>. À travers une revue de littérature approfondie, nous avons mis en évidence les fondements scientifiques et technologiques de cette approche, en soulignant le rôle central du Big Data, de l’intelligence artificielle et de la modélisation mathématique dans l’anticipation des défaillances et l’optimisation de la disponibilité des équipements critiques. La maintenance prédictive apparaît ainsi non seulement comme une stratégie technique, mais également comme un levier stratégique pour améliorer la performance industrielle et réduire les coûts liés aux arrêts imprévus.</w:t>
      </w:r>
    </w:p>
    <w:p w14:paraId="6AA048A0" w14:textId="624841F0" w:rsidR="00AA300E" w:rsidRPr="00AA300E" w:rsidRDefault="00AA300E" w:rsidP="00AA300E">
      <w:pPr>
        <w:rPr>
          <w:rStyle w:val="BookTitle"/>
          <w:b w:val="0"/>
          <w:bCs w:val="0"/>
          <w:i w:val="0"/>
          <w:iCs w:val="0"/>
          <w:lang w:val="fr-FR"/>
        </w:rPr>
      </w:pPr>
      <w:r w:rsidRPr="00AA300E">
        <w:rPr>
          <w:rStyle w:val="BookTitle"/>
          <w:b w:val="0"/>
          <w:bCs w:val="0"/>
          <w:i w:val="0"/>
          <w:iCs w:val="0"/>
          <w:lang w:val="fr-FR"/>
        </w:rPr>
        <w:t xml:space="preserve">Sur le plan méthodologique, nous avons proposé une architecture hybride combinant la loi de </w:t>
      </w:r>
      <w:proofErr w:type="spellStart"/>
      <w:r w:rsidRPr="00AA300E">
        <w:rPr>
          <w:rStyle w:val="BookTitle"/>
          <w:b w:val="0"/>
          <w:bCs w:val="0"/>
          <w:i w:val="0"/>
          <w:iCs w:val="0"/>
          <w:lang w:val="fr-FR"/>
        </w:rPr>
        <w:t>Weibull</w:t>
      </w:r>
      <w:proofErr w:type="spellEnd"/>
      <w:r w:rsidRPr="00AA300E">
        <w:rPr>
          <w:rStyle w:val="BookTitle"/>
          <w:b w:val="0"/>
          <w:bCs w:val="0"/>
          <w:i w:val="0"/>
          <w:iCs w:val="0"/>
          <w:lang w:val="fr-FR"/>
        </w:rPr>
        <w:t xml:space="preserve">, le modèle de Cox et la logique floue, afin de concilier rigueur statistique, prise en compte des facteurs exogènes et gestion des incertitudes inhérentes aux données industrielles. Cette base théorique a été mise en œuvre à travers deux modèles de classification : le </w:t>
      </w:r>
      <w:proofErr w:type="spellStart"/>
      <w:r w:rsidRPr="00AA300E">
        <w:rPr>
          <w:rStyle w:val="BookTitle"/>
          <w:b w:val="0"/>
          <w:bCs w:val="0"/>
          <w:i w:val="0"/>
          <w:iCs w:val="0"/>
          <w:lang w:val="fr-FR"/>
        </w:rPr>
        <w:t>Random</w:t>
      </w:r>
      <w:proofErr w:type="spellEnd"/>
      <w:r w:rsidRPr="00AA300E">
        <w:rPr>
          <w:rStyle w:val="BookTitle"/>
          <w:b w:val="0"/>
          <w:bCs w:val="0"/>
          <w:i w:val="0"/>
          <w:iCs w:val="0"/>
          <w:lang w:val="fr-FR"/>
        </w:rPr>
        <w:t xml:space="preserve"> Forest, reconnu pour sa robustesse et son interprétabilité, et une architecture CNN+LSTM, conçue pour exploiter les dépendances temporelles des séries de capteurs. Les résultats expérimentaux ont montré que le </w:t>
      </w:r>
      <w:proofErr w:type="spellStart"/>
      <w:r w:rsidRPr="00AA300E">
        <w:rPr>
          <w:rStyle w:val="BookTitle"/>
          <w:b w:val="0"/>
          <w:bCs w:val="0"/>
          <w:i w:val="0"/>
          <w:iCs w:val="0"/>
          <w:lang w:val="fr-FR"/>
        </w:rPr>
        <w:t>Random</w:t>
      </w:r>
      <w:proofErr w:type="spellEnd"/>
      <w:r w:rsidRPr="00AA300E">
        <w:rPr>
          <w:rStyle w:val="BookTitle"/>
          <w:b w:val="0"/>
          <w:bCs w:val="0"/>
          <w:i w:val="0"/>
          <w:iCs w:val="0"/>
          <w:lang w:val="fr-FR"/>
        </w:rPr>
        <w:t xml:space="preserve"> Forest surpasse le CNN+LSTM dans le cadre actuel, avec une précision quasi parfaite et un rappel élevé sur les cas de cavitation sévère. Le CNN+LSTM, bien que prometteur, a révélé des limites liées au déséquilibre des classes et à la structuration temporelle des données, ouvrant la voie à des améliorations futures.</w:t>
      </w:r>
    </w:p>
    <w:p w14:paraId="362C8A26" w14:textId="0916821C" w:rsidR="00AA300E" w:rsidRPr="00AA300E" w:rsidRDefault="00AA300E" w:rsidP="00AA300E">
      <w:pPr>
        <w:rPr>
          <w:rStyle w:val="BookTitle"/>
          <w:b w:val="0"/>
          <w:bCs w:val="0"/>
          <w:i w:val="0"/>
          <w:iCs w:val="0"/>
          <w:lang w:val="fr-FR"/>
        </w:rPr>
      </w:pPr>
      <w:r w:rsidRPr="00AA300E">
        <w:rPr>
          <w:rStyle w:val="BookTitle"/>
          <w:b w:val="0"/>
          <w:bCs w:val="0"/>
          <w:i w:val="0"/>
          <w:iCs w:val="0"/>
          <w:lang w:val="fr-FR"/>
        </w:rPr>
        <w:t>Au-delà des performances algorithmiques, ce travail a débouché sur la conception d’une plateforme de visualisation opérationnelle, véritable interface entre l’intelligence artificielle et l’utilisateur industriel. Cette plateforme traduit les prédictions en alertes visuelles et sonores, propose des recommandations d’ajustement et permet, lorsqu’elle est couplée à un contrôleur, de déclencher automatiquement des actions correctives. Elle incarne la dimension pragmatique du projet, en démontrant que les résultats scientifiques peuvent être valorisés dans une solution concrète, ergonomique et directement applicable sur le terrain.</w:t>
      </w:r>
    </w:p>
    <w:p w14:paraId="65BCB49C" w14:textId="77777777" w:rsidR="00AA300E" w:rsidRPr="00AA300E" w:rsidRDefault="00AA300E" w:rsidP="00AA300E">
      <w:pPr>
        <w:rPr>
          <w:rStyle w:val="BookTitle"/>
          <w:b w:val="0"/>
          <w:bCs w:val="0"/>
          <w:i w:val="0"/>
          <w:iCs w:val="0"/>
          <w:lang w:val="fr-FR"/>
        </w:rPr>
      </w:pPr>
      <w:r w:rsidRPr="00AA300E">
        <w:rPr>
          <w:rStyle w:val="BookTitle"/>
          <w:b w:val="0"/>
          <w:bCs w:val="0"/>
          <w:i w:val="0"/>
          <w:iCs w:val="0"/>
          <w:lang w:val="fr-FR"/>
        </w:rPr>
        <w:t xml:space="preserve">En définitive, ce mémoire met en lumière que la maintenance prédictive des pompes industrielles ne se limite pas à une question de modèles ou d’algorithmes. Elle repose sur une synergie plus large, associant la collecte et le traitement massif de données, la modélisation mathématique, l’intelligence artificielle et la visualisation opérationnelle. C’est cette combinaison qui permet de passer de la théorie à la pratique, de l’analyse à la décision, et de la prédiction à l’action. Les </w:t>
      </w:r>
      <w:proofErr w:type="gramStart"/>
      <w:r w:rsidRPr="00AA300E">
        <w:rPr>
          <w:rStyle w:val="BookTitle"/>
          <w:b w:val="0"/>
          <w:bCs w:val="0"/>
          <w:i w:val="0"/>
          <w:iCs w:val="0"/>
          <w:lang w:val="fr-FR"/>
        </w:rPr>
        <w:t>perspectives futures</w:t>
      </w:r>
      <w:proofErr w:type="gramEnd"/>
      <w:r w:rsidRPr="00AA300E">
        <w:rPr>
          <w:rStyle w:val="BookTitle"/>
          <w:b w:val="0"/>
          <w:bCs w:val="0"/>
          <w:i w:val="0"/>
          <w:iCs w:val="0"/>
          <w:lang w:val="fr-FR"/>
        </w:rPr>
        <w:t xml:space="preserve"> sont nombreuses : enrichissement des données temporelles, optimisation des architectures </w:t>
      </w:r>
      <w:r w:rsidRPr="00AA300E">
        <w:rPr>
          <w:rStyle w:val="BookTitle"/>
          <w:b w:val="0"/>
          <w:bCs w:val="0"/>
          <w:i w:val="0"/>
          <w:iCs w:val="0"/>
          <w:lang w:val="fr-FR"/>
        </w:rPr>
        <w:lastRenderedPageBreak/>
        <w:t xml:space="preserve">neuronales, intégration de mécanismes d’attention, validation en conditions réelles et extension à d’autres équipements critiques.  </w:t>
      </w:r>
    </w:p>
    <w:p w14:paraId="1369B897" w14:textId="77777777" w:rsidR="00AA300E" w:rsidRPr="00AA300E" w:rsidRDefault="00AA300E" w:rsidP="00AA300E">
      <w:pPr>
        <w:rPr>
          <w:rStyle w:val="BookTitle"/>
          <w:b w:val="0"/>
          <w:bCs w:val="0"/>
          <w:i w:val="0"/>
          <w:iCs w:val="0"/>
          <w:lang w:val="fr-FR"/>
        </w:rPr>
      </w:pPr>
    </w:p>
    <w:p w14:paraId="59DB2C41" w14:textId="013BD015" w:rsidR="00AA300E" w:rsidRDefault="00AA300E" w:rsidP="00AA300E">
      <w:pPr>
        <w:rPr>
          <w:rStyle w:val="BookTitle"/>
          <w:b w:val="0"/>
          <w:bCs w:val="0"/>
          <w:i w:val="0"/>
          <w:iCs w:val="0"/>
          <w:lang w:val="fr-FR"/>
        </w:rPr>
      </w:pPr>
      <w:r w:rsidRPr="00AA300E">
        <w:rPr>
          <w:rStyle w:val="BookTitle"/>
          <w:b w:val="0"/>
          <w:bCs w:val="0"/>
          <w:i w:val="0"/>
          <w:iCs w:val="0"/>
          <w:lang w:val="fr-FR"/>
        </w:rPr>
        <w:t>Ainsi, ce travail s’inscrit dans une dynamique d’innovation pragmatique, au service de la fiabilité industrielle et de la durabilité des systèmes. Il constitue une étape vers la mise en place de véritables écosystèmes de maintenance intelligente, capables de transformer les contraintes opérationnelles en opportunités d’amélioration continue.</w:t>
      </w:r>
    </w:p>
    <w:p w14:paraId="339BF612" w14:textId="1ABD006A" w:rsidR="00AA300E" w:rsidRPr="00AA300E" w:rsidRDefault="00AA300E" w:rsidP="00AA300E">
      <w:pPr>
        <w:spacing w:after="0" w:line="240" w:lineRule="auto"/>
        <w:ind w:firstLine="0"/>
        <w:jc w:val="left"/>
        <w:rPr>
          <w:rStyle w:val="BookTitle"/>
          <w:b w:val="0"/>
          <w:bCs w:val="0"/>
          <w:i w:val="0"/>
          <w:iCs w:val="0"/>
          <w:lang w:val="fr-FR"/>
        </w:rPr>
      </w:pPr>
      <w:r>
        <w:rPr>
          <w:rStyle w:val="BookTitle"/>
          <w:b w:val="0"/>
          <w:bCs w:val="0"/>
          <w:i w:val="0"/>
          <w:iCs w:val="0"/>
          <w:lang w:val="fr-FR"/>
        </w:rPr>
        <w:br w:type="page"/>
      </w:r>
    </w:p>
    <w:bookmarkStart w:id="585" w:name="_Toc215349741" w:displacedByCustomXml="next"/>
    <w:sdt>
      <w:sdtPr>
        <w:rPr>
          <w:b w:val="0"/>
          <w:bCs w:val="0"/>
          <w:caps w:val="0"/>
          <w:kern w:val="0"/>
          <w:szCs w:val="22"/>
        </w:rPr>
        <w:id w:val="-1206562680"/>
        <w:docPartObj>
          <w:docPartGallery w:val="Bibliographies"/>
          <w:docPartUnique/>
        </w:docPartObj>
      </w:sdtPr>
      <w:sdtContent>
        <w:p w14:paraId="50AFDE16" w14:textId="53128530" w:rsidR="001D2C24" w:rsidRPr="00F4080F" w:rsidRDefault="001D2C24">
          <w:pPr>
            <w:pStyle w:val="Heading1"/>
            <w:rPr>
              <w:lang w:val="fr-FR"/>
            </w:rPr>
          </w:pPr>
          <w:r w:rsidRPr="00F4080F">
            <w:rPr>
              <w:lang w:val="fr-FR"/>
            </w:rPr>
            <w:t>Refe</w:t>
          </w:r>
          <w:commentRangeStart w:id="586"/>
          <w:r w:rsidRPr="00F4080F">
            <w:rPr>
              <w:lang w:val="fr-FR"/>
            </w:rPr>
            <w:t>rences</w:t>
          </w:r>
          <w:bookmarkEnd w:id="585"/>
          <w:commentRangeEnd w:id="586"/>
          <w:r w:rsidR="0033067A">
            <w:rPr>
              <w:rStyle w:val="CommentReference"/>
              <w:b w:val="0"/>
              <w:bCs w:val="0"/>
              <w:caps w:val="0"/>
              <w:kern w:val="0"/>
            </w:rPr>
            <w:commentReference w:id="586"/>
          </w:r>
        </w:p>
        <w:sdt>
          <w:sdtPr>
            <w:id w:val="-573587230"/>
            <w:bibliography/>
          </w:sdtPr>
          <w:sdtContent>
            <w:p w14:paraId="61860A6A" w14:textId="77777777" w:rsidR="0033067A" w:rsidRDefault="001D2C24" w:rsidP="0033067A">
              <w:pPr>
                <w:ind w:firstLine="180"/>
                <w:jc w:val="left"/>
                <w:rPr>
                  <w:rFonts w:ascii="Calibri" w:hAnsi="Calibri"/>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5"/>
                <w:gridCol w:w="7642"/>
              </w:tblGrid>
              <w:tr w:rsidR="0033067A" w:rsidRPr="0033067A" w14:paraId="79881143" w14:textId="77777777">
                <w:trPr>
                  <w:divId w:val="716857716"/>
                  <w:tblCellSpacing w:w="15" w:type="dxa"/>
                </w:trPr>
                <w:tc>
                  <w:tcPr>
                    <w:tcW w:w="50" w:type="pct"/>
                    <w:hideMark/>
                  </w:tcPr>
                  <w:p w14:paraId="3ED41E94" w14:textId="2A4CDB4E" w:rsidR="0033067A" w:rsidRDefault="0033067A">
                    <w:pPr>
                      <w:pStyle w:val="Bibliography"/>
                      <w:rPr>
                        <w:noProof/>
                        <w:szCs w:val="24"/>
                        <w:lang w:val="fr-FR"/>
                      </w:rPr>
                    </w:pPr>
                    <w:r>
                      <w:rPr>
                        <w:noProof/>
                        <w:lang w:val="fr-FR"/>
                      </w:rPr>
                      <w:t xml:space="preserve">[1] </w:t>
                    </w:r>
                  </w:p>
                </w:tc>
                <w:tc>
                  <w:tcPr>
                    <w:tcW w:w="0" w:type="auto"/>
                    <w:hideMark/>
                  </w:tcPr>
                  <w:p w14:paraId="6AA5E67C" w14:textId="77777777" w:rsidR="0033067A" w:rsidRDefault="0033067A">
                    <w:pPr>
                      <w:pStyle w:val="Bibliography"/>
                      <w:rPr>
                        <w:noProof/>
                        <w:lang w:val="fr-FR"/>
                      </w:rPr>
                    </w:pPr>
                    <w:r>
                      <w:rPr>
                        <w:noProof/>
                        <w:lang w:val="fr-FR"/>
                      </w:rPr>
                      <w:t xml:space="preserve">M. S. EDDINE, Etude et Maintenance des pompes, 2019. </w:t>
                    </w:r>
                  </w:p>
                </w:tc>
              </w:tr>
              <w:tr w:rsidR="0033067A" w:rsidRPr="0033067A" w14:paraId="079A7B02" w14:textId="77777777">
                <w:trPr>
                  <w:divId w:val="716857716"/>
                  <w:tblCellSpacing w:w="15" w:type="dxa"/>
                </w:trPr>
                <w:tc>
                  <w:tcPr>
                    <w:tcW w:w="50" w:type="pct"/>
                    <w:hideMark/>
                  </w:tcPr>
                  <w:p w14:paraId="740B3EF5" w14:textId="77777777" w:rsidR="0033067A" w:rsidRDefault="0033067A">
                    <w:pPr>
                      <w:pStyle w:val="Bibliography"/>
                      <w:rPr>
                        <w:noProof/>
                        <w:lang w:val="fr-FR"/>
                      </w:rPr>
                    </w:pPr>
                    <w:r>
                      <w:rPr>
                        <w:noProof/>
                        <w:lang w:val="fr-FR"/>
                      </w:rPr>
                      <w:t xml:space="preserve">[2] </w:t>
                    </w:r>
                  </w:p>
                </w:tc>
                <w:tc>
                  <w:tcPr>
                    <w:tcW w:w="0" w:type="auto"/>
                    <w:hideMark/>
                  </w:tcPr>
                  <w:p w14:paraId="6E7B3483" w14:textId="77777777" w:rsidR="0033067A" w:rsidRDefault="0033067A">
                    <w:pPr>
                      <w:pStyle w:val="Bibliography"/>
                      <w:rPr>
                        <w:noProof/>
                        <w:lang w:val="fr-FR"/>
                      </w:rPr>
                    </w:pPr>
                    <w:r>
                      <w:rPr>
                        <w:noProof/>
                        <w:lang w:val="fr-FR"/>
                      </w:rPr>
                      <w:t xml:space="preserve">d. b. Djellali badis, Analyse des causes de défaillance des pompes, Alger: Université BADI MOKTHAR-ANNABA, 2021. </w:t>
                    </w:r>
                  </w:p>
                </w:tc>
              </w:tr>
              <w:tr w:rsidR="0033067A" w14:paraId="1262BD43" w14:textId="77777777">
                <w:trPr>
                  <w:divId w:val="716857716"/>
                  <w:tblCellSpacing w:w="15" w:type="dxa"/>
                </w:trPr>
                <w:tc>
                  <w:tcPr>
                    <w:tcW w:w="50" w:type="pct"/>
                    <w:hideMark/>
                  </w:tcPr>
                  <w:p w14:paraId="4C6DA11E" w14:textId="77777777" w:rsidR="0033067A" w:rsidRDefault="0033067A">
                    <w:pPr>
                      <w:pStyle w:val="Bibliography"/>
                      <w:rPr>
                        <w:noProof/>
                        <w:lang w:val="fr-FR"/>
                      </w:rPr>
                    </w:pPr>
                    <w:r>
                      <w:rPr>
                        <w:noProof/>
                        <w:lang w:val="fr-FR"/>
                      </w:rPr>
                      <w:t xml:space="preserve">[3] </w:t>
                    </w:r>
                  </w:p>
                </w:tc>
                <w:tc>
                  <w:tcPr>
                    <w:tcW w:w="0" w:type="auto"/>
                    <w:hideMark/>
                  </w:tcPr>
                  <w:p w14:paraId="24CAC7E1" w14:textId="77777777" w:rsidR="0033067A" w:rsidRDefault="0033067A">
                    <w:pPr>
                      <w:pStyle w:val="Bibliography"/>
                      <w:rPr>
                        <w:noProof/>
                        <w:lang w:val="fr-FR"/>
                      </w:rPr>
                    </w:pPr>
                    <w:r>
                      <w:rPr>
                        <w:noProof/>
                        <w:lang w:val="fr-FR"/>
                      </w:rPr>
                      <w:t>«CoursGratuits,» LeCoursGratuit, [En ligne]. Available: https://lecoursgratuit.com/exercices-corriges. [Accès le 04 Novembre 2025].</w:t>
                    </w:r>
                  </w:p>
                </w:tc>
              </w:tr>
              <w:tr w:rsidR="0033067A" w14:paraId="49D035CF" w14:textId="77777777">
                <w:trPr>
                  <w:divId w:val="716857716"/>
                  <w:tblCellSpacing w:w="15" w:type="dxa"/>
                </w:trPr>
                <w:tc>
                  <w:tcPr>
                    <w:tcW w:w="50" w:type="pct"/>
                    <w:hideMark/>
                  </w:tcPr>
                  <w:p w14:paraId="7103617E" w14:textId="77777777" w:rsidR="0033067A" w:rsidRDefault="0033067A">
                    <w:pPr>
                      <w:pStyle w:val="Bibliography"/>
                      <w:rPr>
                        <w:noProof/>
                        <w:lang w:val="fr-FR"/>
                      </w:rPr>
                    </w:pPr>
                    <w:r>
                      <w:rPr>
                        <w:noProof/>
                        <w:lang w:val="fr-FR"/>
                      </w:rPr>
                      <w:t xml:space="preserve">[4] </w:t>
                    </w:r>
                  </w:p>
                </w:tc>
                <w:tc>
                  <w:tcPr>
                    <w:tcW w:w="0" w:type="auto"/>
                    <w:hideMark/>
                  </w:tcPr>
                  <w:p w14:paraId="29C01AC8" w14:textId="77777777" w:rsidR="0033067A" w:rsidRPr="0033067A" w:rsidRDefault="0033067A">
                    <w:pPr>
                      <w:pStyle w:val="Bibliography"/>
                      <w:rPr>
                        <w:noProof/>
                        <w:rPrChange w:id="587" w:author="Mwamba Kasongo, Dahouda (Katanga - CD)" w:date="2025-12-02T11:45:00Z" w16du:dateUtc="2025-12-02T09:45:00Z">
                          <w:rPr>
                            <w:noProof/>
                            <w:lang w:val="fr-FR"/>
                          </w:rPr>
                        </w:rPrChange>
                      </w:rPr>
                    </w:pPr>
                    <w:r w:rsidRPr="0033067A">
                      <w:rPr>
                        <w:noProof/>
                        <w:rPrChange w:id="588" w:author="Mwamba Kasongo, Dahouda (Katanga - CD)" w:date="2025-12-02T11:45:00Z" w16du:dateUtc="2025-12-02T09:45:00Z">
                          <w:rPr>
                            <w:noProof/>
                            <w:lang w:val="fr-FR"/>
                          </w:rPr>
                        </w:rPrChange>
                      </w:rPr>
                      <w:t xml:space="preserve">B. A. Hamilton, The field Guide to Data Science, 2e édition éd., Mclean, Virginia, 2015. </w:t>
                    </w:r>
                  </w:p>
                </w:tc>
              </w:tr>
              <w:tr w:rsidR="0033067A" w14:paraId="5F016256" w14:textId="77777777">
                <w:trPr>
                  <w:divId w:val="716857716"/>
                  <w:tblCellSpacing w:w="15" w:type="dxa"/>
                </w:trPr>
                <w:tc>
                  <w:tcPr>
                    <w:tcW w:w="50" w:type="pct"/>
                    <w:hideMark/>
                  </w:tcPr>
                  <w:p w14:paraId="53AD2728" w14:textId="77777777" w:rsidR="0033067A" w:rsidRDefault="0033067A">
                    <w:pPr>
                      <w:pStyle w:val="Bibliography"/>
                      <w:rPr>
                        <w:noProof/>
                        <w:lang w:val="fr-FR"/>
                      </w:rPr>
                    </w:pPr>
                    <w:r>
                      <w:rPr>
                        <w:noProof/>
                        <w:lang w:val="fr-FR"/>
                      </w:rPr>
                      <w:t xml:space="preserve">[5] </w:t>
                    </w:r>
                  </w:p>
                </w:tc>
                <w:tc>
                  <w:tcPr>
                    <w:tcW w:w="0" w:type="auto"/>
                    <w:hideMark/>
                  </w:tcPr>
                  <w:p w14:paraId="34C40505" w14:textId="77777777" w:rsidR="0033067A" w:rsidRPr="0033067A" w:rsidRDefault="0033067A">
                    <w:pPr>
                      <w:pStyle w:val="Bibliography"/>
                      <w:rPr>
                        <w:noProof/>
                        <w:rPrChange w:id="589" w:author="Mwamba Kasongo, Dahouda (Katanga - CD)" w:date="2025-12-02T11:45:00Z" w16du:dateUtc="2025-12-02T09:45:00Z">
                          <w:rPr>
                            <w:noProof/>
                            <w:lang w:val="fr-FR"/>
                          </w:rPr>
                        </w:rPrChange>
                      </w:rPr>
                    </w:pPr>
                    <w:r w:rsidRPr="0033067A">
                      <w:rPr>
                        <w:noProof/>
                        <w:rPrChange w:id="590" w:author="Mwamba Kasongo, Dahouda (Katanga - CD)" w:date="2025-12-02T11:45:00Z" w16du:dateUtc="2025-12-02T09:45:00Z">
                          <w:rPr>
                            <w:noProof/>
                            <w:lang w:val="fr-FR"/>
                          </w:rPr>
                        </w:rPrChange>
                      </w:rPr>
                      <w:t xml:space="preserve">J. O. Chan, «An architecture for Big Data Analysis,» </w:t>
                    </w:r>
                    <w:r w:rsidRPr="0033067A">
                      <w:rPr>
                        <w:i/>
                        <w:iCs/>
                        <w:noProof/>
                        <w:rPrChange w:id="591" w:author="Mwamba Kasongo, Dahouda (Katanga - CD)" w:date="2025-12-02T11:45:00Z" w16du:dateUtc="2025-12-02T09:45:00Z">
                          <w:rPr>
                            <w:i/>
                            <w:iCs/>
                            <w:noProof/>
                            <w:lang w:val="fr-FR"/>
                          </w:rPr>
                        </w:rPrChange>
                      </w:rPr>
                      <w:t xml:space="preserve">communications of the IIMA, </w:t>
                    </w:r>
                    <w:r w:rsidRPr="0033067A">
                      <w:rPr>
                        <w:noProof/>
                        <w:rPrChange w:id="592" w:author="Mwamba Kasongo, Dahouda (Katanga - CD)" w:date="2025-12-02T11:45:00Z" w16du:dateUtc="2025-12-02T09:45:00Z">
                          <w:rPr>
                            <w:noProof/>
                            <w:lang w:val="fr-FR"/>
                          </w:rPr>
                        </w:rPrChange>
                      </w:rPr>
                      <w:t xml:space="preserve">vol. 13, n° %12, p. 136, 2013. </w:t>
                    </w:r>
                  </w:p>
                </w:tc>
              </w:tr>
              <w:tr w:rsidR="0033067A" w:rsidRPr="0033067A" w14:paraId="26E8CA60" w14:textId="77777777">
                <w:trPr>
                  <w:divId w:val="716857716"/>
                  <w:tblCellSpacing w:w="15" w:type="dxa"/>
                </w:trPr>
                <w:tc>
                  <w:tcPr>
                    <w:tcW w:w="50" w:type="pct"/>
                    <w:hideMark/>
                  </w:tcPr>
                  <w:p w14:paraId="53266F0F" w14:textId="77777777" w:rsidR="0033067A" w:rsidRDefault="0033067A">
                    <w:pPr>
                      <w:pStyle w:val="Bibliography"/>
                      <w:rPr>
                        <w:noProof/>
                        <w:lang w:val="fr-FR"/>
                      </w:rPr>
                    </w:pPr>
                    <w:r>
                      <w:rPr>
                        <w:noProof/>
                        <w:lang w:val="fr-FR"/>
                      </w:rPr>
                      <w:t xml:space="preserve">[6] </w:t>
                    </w:r>
                  </w:p>
                </w:tc>
                <w:tc>
                  <w:tcPr>
                    <w:tcW w:w="0" w:type="auto"/>
                    <w:hideMark/>
                  </w:tcPr>
                  <w:p w14:paraId="047F68EC" w14:textId="77777777" w:rsidR="0033067A" w:rsidRDefault="0033067A">
                    <w:pPr>
                      <w:pStyle w:val="Bibliography"/>
                      <w:rPr>
                        <w:noProof/>
                        <w:lang w:val="fr-FR"/>
                      </w:rPr>
                    </w:pPr>
                    <w:r>
                      <w:rPr>
                        <w:noProof/>
                        <w:lang w:val="fr-FR"/>
                      </w:rPr>
                      <w:t xml:space="preserve">B. Florent et e. al., «Modélisation des taux de défaillance en mécanique,» </w:t>
                    </w:r>
                    <w:r>
                      <w:rPr>
                        <w:i/>
                        <w:iCs/>
                        <w:noProof/>
                        <w:lang w:val="fr-FR"/>
                      </w:rPr>
                      <w:t xml:space="preserve">HAL archives, </w:t>
                    </w:r>
                    <w:r>
                      <w:rPr>
                        <w:noProof/>
                        <w:lang w:val="fr-FR"/>
                      </w:rPr>
                      <w:t xml:space="preserve">p. 12, 2007. </w:t>
                    </w:r>
                  </w:p>
                </w:tc>
              </w:tr>
              <w:tr w:rsidR="0033067A" w:rsidRPr="0033067A" w14:paraId="04E7A183" w14:textId="77777777">
                <w:trPr>
                  <w:divId w:val="716857716"/>
                  <w:tblCellSpacing w:w="15" w:type="dxa"/>
                </w:trPr>
                <w:tc>
                  <w:tcPr>
                    <w:tcW w:w="50" w:type="pct"/>
                    <w:hideMark/>
                  </w:tcPr>
                  <w:p w14:paraId="4BA897E5" w14:textId="77777777" w:rsidR="0033067A" w:rsidRDefault="0033067A">
                    <w:pPr>
                      <w:pStyle w:val="Bibliography"/>
                      <w:rPr>
                        <w:noProof/>
                        <w:lang w:val="fr-FR"/>
                      </w:rPr>
                    </w:pPr>
                    <w:r>
                      <w:rPr>
                        <w:noProof/>
                        <w:lang w:val="fr-FR"/>
                      </w:rPr>
                      <w:t xml:space="preserve">[7] </w:t>
                    </w:r>
                  </w:p>
                </w:tc>
                <w:tc>
                  <w:tcPr>
                    <w:tcW w:w="0" w:type="auto"/>
                    <w:hideMark/>
                  </w:tcPr>
                  <w:p w14:paraId="1DD80FEC" w14:textId="77777777" w:rsidR="0033067A" w:rsidRDefault="0033067A">
                    <w:pPr>
                      <w:pStyle w:val="Bibliography"/>
                      <w:rPr>
                        <w:noProof/>
                        <w:lang w:val="fr-FR"/>
                      </w:rPr>
                    </w:pPr>
                    <w:r>
                      <w:rPr>
                        <w:noProof/>
                        <w:lang w:val="fr-FR"/>
                      </w:rPr>
                      <w:t xml:space="preserve">M. HANDIS, Modélisation des défaillances et leur diagnostic par les méthodes de reconnaissance des formes floues, Annaba: Université Badji Mokhtar - Annaba, 2014. </w:t>
                    </w:r>
                  </w:p>
                </w:tc>
              </w:tr>
              <w:tr w:rsidR="0033067A" w14:paraId="580D7FEF" w14:textId="77777777">
                <w:trPr>
                  <w:divId w:val="716857716"/>
                  <w:tblCellSpacing w:w="15" w:type="dxa"/>
                </w:trPr>
                <w:tc>
                  <w:tcPr>
                    <w:tcW w:w="50" w:type="pct"/>
                    <w:hideMark/>
                  </w:tcPr>
                  <w:p w14:paraId="452BCAB9" w14:textId="77777777" w:rsidR="0033067A" w:rsidRDefault="0033067A">
                    <w:pPr>
                      <w:pStyle w:val="Bibliography"/>
                      <w:rPr>
                        <w:noProof/>
                        <w:lang w:val="fr-FR"/>
                      </w:rPr>
                    </w:pPr>
                    <w:r>
                      <w:rPr>
                        <w:noProof/>
                        <w:lang w:val="fr-FR"/>
                      </w:rPr>
                      <w:t xml:space="preserve">[8] </w:t>
                    </w:r>
                  </w:p>
                </w:tc>
                <w:tc>
                  <w:tcPr>
                    <w:tcW w:w="0" w:type="auto"/>
                    <w:hideMark/>
                  </w:tcPr>
                  <w:p w14:paraId="3C0CF486" w14:textId="77777777" w:rsidR="0033067A" w:rsidRPr="0033067A" w:rsidRDefault="0033067A">
                    <w:pPr>
                      <w:pStyle w:val="Bibliography"/>
                      <w:rPr>
                        <w:noProof/>
                        <w:rPrChange w:id="593" w:author="Mwamba Kasongo, Dahouda (Katanga - CD)" w:date="2025-12-02T11:45:00Z" w16du:dateUtc="2025-12-02T09:45:00Z">
                          <w:rPr>
                            <w:noProof/>
                            <w:lang w:val="fr-FR"/>
                          </w:rPr>
                        </w:rPrChange>
                      </w:rPr>
                    </w:pPr>
                    <w:r w:rsidRPr="0033067A">
                      <w:rPr>
                        <w:noProof/>
                        <w:rPrChange w:id="594" w:author="Mwamba Kasongo, Dahouda (Katanga - CD)" w:date="2025-12-02T11:45:00Z" w16du:dateUtc="2025-12-02T09:45:00Z">
                          <w:rPr>
                            <w:noProof/>
                            <w:lang w:val="fr-FR"/>
                          </w:rPr>
                        </w:rPrChange>
                      </w:rPr>
                      <w:t xml:space="preserve">R. T. D. J. W. &amp;. H. F. G. Knapp, Cavitation, McGraw-Hill, 1970. </w:t>
                    </w:r>
                  </w:p>
                </w:tc>
              </w:tr>
              <w:tr w:rsidR="0033067A" w14:paraId="769A4DE9" w14:textId="77777777">
                <w:trPr>
                  <w:divId w:val="716857716"/>
                  <w:tblCellSpacing w:w="15" w:type="dxa"/>
                </w:trPr>
                <w:tc>
                  <w:tcPr>
                    <w:tcW w:w="50" w:type="pct"/>
                    <w:hideMark/>
                  </w:tcPr>
                  <w:p w14:paraId="18F1EA10" w14:textId="77777777" w:rsidR="0033067A" w:rsidRDefault="0033067A">
                    <w:pPr>
                      <w:pStyle w:val="Bibliography"/>
                      <w:rPr>
                        <w:noProof/>
                        <w:lang w:val="fr-FR"/>
                      </w:rPr>
                    </w:pPr>
                    <w:r>
                      <w:rPr>
                        <w:noProof/>
                        <w:lang w:val="fr-FR"/>
                      </w:rPr>
                      <w:t xml:space="preserve">[9] </w:t>
                    </w:r>
                  </w:p>
                </w:tc>
                <w:tc>
                  <w:tcPr>
                    <w:tcW w:w="0" w:type="auto"/>
                    <w:hideMark/>
                  </w:tcPr>
                  <w:p w14:paraId="13AD336B" w14:textId="77777777" w:rsidR="0033067A" w:rsidRPr="0033067A" w:rsidRDefault="0033067A">
                    <w:pPr>
                      <w:pStyle w:val="Bibliography"/>
                      <w:rPr>
                        <w:noProof/>
                        <w:rPrChange w:id="595" w:author="Mwamba Kasongo, Dahouda (Katanga - CD)" w:date="2025-12-02T11:45:00Z" w16du:dateUtc="2025-12-02T09:45:00Z">
                          <w:rPr>
                            <w:noProof/>
                            <w:lang w:val="fr-FR"/>
                          </w:rPr>
                        </w:rPrChange>
                      </w:rPr>
                    </w:pPr>
                    <w:r w:rsidRPr="0033067A">
                      <w:rPr>
                        <w:noProof/>
                        <w:rPrChange w:id="596" w:author="Mwamba Kasongo, Dahouda (Katanga - CD)" w:date="2025-12-02T11:45:00Z" w16du:dateUtc="2025-12-02T09:45:00Z">
                          <w:rPr>
                            <w:noProof/>
                            <w:lang w:val="fr-FR"/>
                          </w:rPr>
                        </w:rPrChange>
                      </w:rPr>
                      <w:t xml:space="preserve">C. E. Brennen, Cavitation and Bubble dynamics, Oxford University Press, 1995. </w:t>
                    </w:r>
                  </w:p>
                </w:tc>
              </w:tr>
              <w:tr w:rsidR="0033067A" w:rsidRPr="0033067A" w14:paraId="2B3420CD" w14:textId="77777777">
                <w:trPr>
                  <w:divId w:val="716857716"/>
                  <w:tblCellSpacing w:w="15" w:type="dxa"/>
                </w:trPr>
                <w:tc>
                  <w:tcPr>
                    <w:tcW w:w="50" w:type="pct"/>
                    <w:hideMark/>
                  </w:tcPr>
                  <w:p w14:paraId="18ABCCC6" w14:textId="77777777" w:rsidR="0033067A" w:rsidRDefault="0033067A">
                    <w:pPr>
                      <w:pStyle w:val="Bibliography"/>
                      <w:rPr>
                        <w:noProof/>
                        <w:lang w:val="fr-FR"/>
                      </w:rPr>
                    </w:pPr>
                    <w:r>
                      <w:rPr>
                        <w:noProof/>
                        <w:lang w:val="fr-FR"/>
                      </w:rPr>
                      <w:t xml:space="preserve">[10] </w:t>
                    </w:r>
                  </w:p>
                </w:tc>
                <w:tc>
                  <w:tcPr>
                    <w:tcW w:w="0" w:type="auto"/>
                    <w:hideMark/>
                  </w:tcPr>
                  <w:p w14:paraId="11DB756A" w14:textId="77777777" w:rsidR="0033067A" w:rsidRDefault="0033067A">
                    <w:pPr>
                      <w:pStyle w:val="Bibliography"/>
                      <w:rPr>
                        <w:noProof/>
                        <w:lang w:val="fr-FR"/>
                      </w:rPr>
                    </w:pPr>
                    <w:r>
                      <w:rPr>
                        <w:noProof/>
                        <w:lang w:val="fr-FR"/>
                      </w:rPr>
                      <w:t xml:space="preserve">Y. Lecoffre, Erosion de cavitation: développement récents, méthodes de prédiction et moyens d'essais, La houille blanche, 2009. </w:t>
                    </w:r>
                  </w:p>
                </w:tc>
              </w:tr>
              <w:tr w:rsidR="0033067A" w:rsidRPr="0033067A" w14:paraId="51E79915" w14:textId="77777777">
                <w:trPr>
                  <w:divId w:val="716857716"/>
                  <w:tblCellSpacing w:w="15" w:type="dxa"/>
                </w:trPr>
                <w:tc>
                  <w:tcPr>
                    <w:tcW w:w="50" w:type="pct"/>
                    <w:hideMark/>
                  </w:tcPr>
                  <w:p w14:paraId="09DB2248" w14:textId="77777777" w:rsidR="0033067A" w:rsidRDefault="0033067A">
                    <w:pPr>
                      <w:pStyle w:val="Bibliography"/>
                      <w:rPr>
                        <w:noProof/>
                        <w:lang w:val="fr-FR"/>
                      </w:rPr>
                    </w:pPr>
                    <w:r>
                      <w:rPr>
                        <w:noProof/>
                        <w:lang w:val="fr-FR"/>
                      </w:rPr>
                      <w:t xml:space="preserve">[11] </w:t>
                    </w:r>
                  </w:p>
                </w:tc>
                <w:tc>
                  <w:tcPr>
                    <w:tcW w:w="0" w:type="auto"/>
                    <w:hideMark/>
                  </w:tcPr>
                  <w:p w14:paraId="36BED469" w14:textId="77777777" w:rsidR="0033067A" w:rsidRDefault="0033067A">
                    <w:pPr>
                      <w:pStyle w:val="Bibliography"/>
                      <w:rPr>
                        <w:noProof/>
                        <w:lang w:val="fr-FR"/>
                      </w:rPr>
                    </w:pPr>
                    <w:r>
                      <w:rPr>
                        <w:noProof/>
                        <w:lang w:val="fr-FR"/>
                      </w:rPr>
                      <w:t xml:space="preserve">Perret, La cavitation: une introduction, Encyclopédie de l'énergie, 2016. </w:t>
                    </w:r>
                  </w:p>
                </w:tc>
              </w:tr>
              <w:tr w:rsidR="0033067A" w14:paraId="73205B16" w14:textId="77777777">
                <w:trPr>
                  <w:divId w:val="716857716"/>
                  <w:tblCellSpacing w:w="15" w:type="dxa"/>
                </w:trPr>
                <w:tc>
                  <w:tcPr>
                    <w:tcW w:w="50" w:type="pct"/>
                    <w:hideMark/>
                  </w:tcPr>
                  <w:p w14:paraId="3CE8ABC5" w14:textId="77777777" w:rsidR="0033067A" w:rsidRDefault="0033067A">
                    <w:pPr>
                      <w:pStyle w:val="Bibliography"/>
                      <w:rPr>
                        <w:noProof/>
                        <w:lang w:val="fr-FR"/>
                      </w:rPr>
                    </w:pPr>
                    <w:r>
                      <w:rPr>
                        <w:noProof/>
                        <w:lang w:val="fr-FR"/>
                      </w:rPr>
                      <w:t xml:space="preserve">[12] </w:t>
                    </w:r>
                  </w:p>
                </w:tc>
                <w:tc>
                  <w:tcPr>
                    <w:tcW w:w="0" w:type="auto"/>
                    <w:hideMark/>
                  </w:tcPr>
                  <w:p w14:paraId="4512890C" w14:textId="77777777" w:rsidR="0033067A" w:rsidRDefault="0033067A">
                    <w:pPr>
                      <w:pStyle w:val="Bibliography"/>
                      <w:rPr>
                        <w:noProof/>
                        <w:lang w:val="fr-FR"/>
                      </w:rPr>
                    </w:pPr>
                    <w:r>
                      <w:rPr>
                        <w:noProof/>
                        <w:lang w:val="fr-FR"/>
                      </w:rPr>
                      <w:t xml:space="preserve">D. Sivoukhine, Cours de physique Générale, vol. I, Moscow: Editions Mir, 1982. </w:t>
                    </w:r>
                  </w:p>
                </w:tc>
              </w:tr>
              <w:tr w:rsidR="0033067A" w14:paraId="6383AFDF" w14:textId="77777777">
                <w:trPr>
                  <w:divId w:val="716857716"/>
                  <w:tblCellSpacing w:w="15" w:type="dxa"/>
                </w:trPr>
                <w:tc>
                  <w:tcPr>
                    <w:tcW w:w="50" w:type="pct"/>
                    <w:hideMark/>
                  </w:tcPr>
                  <w:p w14:paraId="3B535101" w14:textId="77777777" w:rsidR="0033067A" w:rsidRDefault="0033067A">
                    <w:pPr>
                      <w:pStyle w:val="Bibliography"/>
                      <w:rPr>
                        <w:noProof/>
                        <w:lang w:val="fr-FR"/>
                      </w:rPr>
                    </w:pPr>
                    <w:r>
                      <w:rPr>
                        <w:noProof/>
                        <w:lang w:val="fr-FR"/>
                      </w:rPr>
                      <w:t xml:space="preserve">[13] </w:t>
                    </w:r>
                  </w:p>
                </w:tc>
                <w:tc>
                  <w:tcPr>
                    <w:tcW w:w="0" w:type="auto"/>
                    <w:hideMark/>
                  </w:tcPr>
                  <w:p w14:paraId="06577081" w14:textId="77777777" w:rsidR="0033067A" w:rsidRPr="0033067A" w:rsidRDefault="0033067A">
                    <w:pPr>
                      <w:pStyle w:val="Bibliography"/>
                      <w:rPr>
                        <w:noProof/>
                        <w:rPrChange w:id="597" w:author="Mwamba Kasongo, Dahouda (Katanga - CD)" w:date="2025-12-02T11:45:00Z" w16du:dateUtc="2025-12-02T09:45:00Z">
                          <w:rPr>
                            <w:noProof/>
                            <w:lang w:val="fr-FR"/>
                          </w:rPr>
                        </w:rPrChange>
                      </w:rPr>
                    </w:pPr>
                    <w:r w:rsidRPr="0033067A">
                      <w:rPr>
                        <w:noProof/>
                        <w:rPrChange w:id="598" w:author="Mwamba Kasongo, Dahouda (Katanga - CD)" w:date="2025-12-02T11:45:00Z" w16du:dateUtc="2025-12-02T09:45:00Z">
                          <w:rPr>
                            <w:noProof/>
                            <w:lang w:val="fr-FR"/>
                          </w:rPr>
                        </w:rPrChange>
                      </w:rPr>
                      <w:t xml:space="preserve">B. A. Hamilton, The field Guide to Data Science, Virginie: Booz Allen Hamilton, 2015. </w:t>
                    </w:r>
                  </w:p>
                </w:tc>
              </w:tr>
              <w:tr w:rsidR="0033067A" w:rsidRPr="0033067A" w14:paraId="3EC96663" w14:textId="77777777">
                <w:trPr>
                  <w:divId w:val="716857716"/>
                  <w:tblCellSpacing w:w="15" w:type="dxa"/>
                </w:trPr>
                <w:tc>
                  <w:tcPr>
                    <w:tcW w:w="50" w:type="pct"/>
                    <w:hideMark/>
                  </w:tcPr>
                  <w:p w14:paraId="4DFEE1E4" w14:textId="77777777" w:rsidR="0033067A" w:rsidRDefault="0033067A">
                    <w:pPr>
                      <w:pStyle w:val="Bibliography"/>
                      <w:rPr>
                        <w:noProof/>
                        <w:lang w:val="fr-FR"/>
                      </w:rPr>
                    </w:pPr>
                    <w:r>
                      <w:rPr>
                        <w:noProof/>
                        <w:lang w:val="fr-FR"/>
                      </w:rPr>
                      <w:lastRenderedPageBreak/>
                      <w:t xml:space="preserve">[14] </w:t>
                    </w:r>
                  </w:p>
                </w:tc>
                <w:tc>
                  <w:tcPr>
                    <w:tcW w:w="0" w:type="auto"/>
                    <w:hideMark/>
                  </w:tcPr>
                  <w:p w14:paraId="462CC68A" w14:textId="77777777" w:rsidR="0033067A" w:rsidRDefault="0033067A">
                    <w:pPr>
                      <w:pStyle w:val="Bibliography"/>
                      <w:rPr>
                        <w:noProof/>
                        <w:lang w:val="fr-FR"/>
                      </w:rPr>
                    </w:pPr>
                    <w:r>
                      <w:rPr>
                        <w:noProof/>
                        <w:lang w:val="fr-FR"/>
                      </w:rPr>
                      <w:t xml:space="preserve">B. Djellali, Analyse des causes de défaillance des pompes, Annaba, 2021. </w:t>
                    </w:r>
                  </w:p>
                </w:tc>
              </w:tr>
              <w:tr w:rsidR="0033067A" w14:paraId="2E80E74A" w14:textId="77777777">
                <w:trPr>
                  <w:divId w:val="716857716"/>
                  <w:tblCellSpacing w:w="15" w:type="dxa"/>
                </w:trPr>
                <w:tc>
                  <w:tcPr>
                    <w:tcW w:w="50" w:type="pct"/>
                    <w:hideMark/>
                  </w:tcPr>
                  <w:p w14:paraId="4F69BE07" w14:textId="77777777" w:rsidR="0033067A" w:rsidRDefault="0033067A">
                    <w:pPr>
                      <w:pStyle w:val="Bibliography"/>
                      <w:rPr>
                        <w:noProof/>
                        <w:lang w:val="fr-FR"/>
                      </w:rPr>
                    </w:pPr>
                    <w:r>
                      <w:rPr>
                        <w:noProof/>
                        <w:lang w:val="fr-FR"/>
                      </w:rPr>
                      <w:t xml:space="preserve">[15] </w:t>
                    </w:r>
                  </w:p>
                </w:tc>
                <w:tc>
                  <w:tcPr>
                    <w:tcW w:w="0" w:type="auto"/>
                    <w:hideMark/>
                  </w:tcPr>
                  <w:p w14:paraId="26ABF91F" w14:textId="77777777" w:rsidR="0033067A" w:rsidRDefault="0033067A">
                    <w:pPr>
                      <w:pStyle w:val="Bibliography"/>
                      <w:rPr>
                        <w:noProof/>
                        <w:lang w:val="fr-FR"/>
                      </w:rPr>
                    </w:pPr>
                    <w:r>
                      <w:rPr>
                        <w:noProof/>
                        <w:lang w:val="fr-FR"/>
                      </w:rPr>
                      <w:t xml:space="preserve">Y. Lecoffre, Cavitation Bubble Dynamics and Bubble Noise, Springer, 1999. </w:t>
                    </w:r>
                  </w:p>
                </w:tc>
              </w:tr>
              <w:tr w:rsidR="0033067A" w14:paraId="32DABD70" w14:textId="77777777">
                <w:trPr>
                  <w:divId w:val="716857716"/>
                  <w:tblCellSpacing w:w="15" w:type="dxa"/>
                </w:trPr>
                <w:tc>
                  <w:tcPr>
                    <w:tcW w:w="50" w:type="pct"/>
                    <w:hideMark/>
                  </w:tcPr>
                  <w:p w14:paraId="2235D13C" w14:textId="77777777" w:rsidR="0033067A" w:rsidRDefault="0033067A">
                    <w:pPr>
                      <w:pStyle w:val="Bibliography"/>
                      <w:rPr>
                        <w:noProof/>
                        <w:lang w:val="fr-FR"/>
                      </w:rPr>
                    </w:pPr>
                    <w:r>
                      <w:rPr>
                        <w:noProof/>
                        <w:lang w:val="fr-FR"/>
                      </w:rPr>
                      <w:t xml:space="preserve">[16] </w:t>
                    </w:r>
                  </w:p>
                </w:tc>
                <w:tc>
                  <w:tcPr>
                    <w:tcW w:w="0" w:type="auto"/>
                    <w:hideMark/>
                  </w:tcPr>
                  <w:p w14:paraId="05A8ABFD" w14:textId="77777777" w:rsidR="0033067A" w:rsidRDefault="0033067A">
                    <w:pPr>
                      <w:pStyle w:val="Bibliography"/>
                      <w:rPr>
                        <w:noProof/>
                        <w:lang w:val="fr-FR"/>
                      </w:rPr>
                    </w:pPr>
                    <w:r>
                      <w:rPr>
                        <w:noProof/>
                        <w:lang w:val="fr-FR"/>
                      </w:rPr>
                      <w:t>H. Pump, «Cavitation des pompes : causes, effets et solutions efficaces,» 2025. [En ligne]. Available: https://www.hawkpumps.com/fr/actualites/93/cavitation-des-pompes-ce-que-cest-et-comment-leviter. [Accès le 22 11 2025].</w:t>
                    </w:r>
                  </w:p>
                </w:tc>
              </w:tr>
              <w:tr w:rsidR="0033067A" w14:paraId="4F65A45F" w14:textId="77777777">
                <w:trPr>
                  <w:divId w:val="716857716"/>
                  <w:tblCellSpacing w:w="15" w:type="dxa"/>
                </w:trPr>
                <w:tc>
                  <w:tcPr>
                    <w:tcW w:w="50" w:type="pct"/>
                    <w:hideMark/>
                  </w:tcPr>
                  <w:p w14:paraId="0CA231D4" w14:textId="77777777" w:rsidR="0033067A" w:rsidRDefault="0033067A">
                    <w:pPr>
                      <w:pStyle w:val="Bibliography"/>
                      <w:rPr>
                        <w:noProof/>
                        <w:lang w:val="fr-FR"/>
                      </w:rPr>
                    </w:pPr>
                    <w:r>
                      <w:rPr>
                        <w:noProof/>
                        <w:lang w:val="fr-FR"/>
                      </w:rPr>
                      <w:t xml:space="preserve">[17] </w:t>
                    </w:r>
                  </w:p>
                </w:tc>
                <w:tc>
                  <w:tcPr>
                    <w:tcW w:w="0" w:type="auto"/>
                    <w:hideMark/>
                  </w:tcPr>
                  <w:p w14:paraId="455E5813" w14:textId="77777777" w:rsidR="0033067A" w:rsidRPr="0033067A" w:rsidRDefault="0033067A">
                    <w:pPr>
                      <w:pStyle w:val="Bibliography"/>
                      <w:rPr>
                        <w:noProof/>
                        <w:rPrChange w:id="599" w:author="Mwamba Kasongo, Dahouda (Katanga - CD)" w:date="2025-12-02T11:45:00Z" w16du:dateUtc="2025-12-02T09:45:00Z">
                          <w:rPr>
                            <w:noProof/>
                            <w:lang w:val="fr-FR"/>
                          </w:rPr>
                        </w:rPrChange>
                      </w:rPr>
                    </w:pPr>
                    <w:r w:rsidRPr="0033067A">
                      <w:rPr>
                        <w:noProof/>
                        <w:rPrChange w:id="600" w:author="Mwamba Kasongo, Dahouda (Katanga - CD)" w:date="2025-12-02T11:45:00Z" w16du:dateUtc="2025-12-02T09:45:00Z">
                          <w:rPr>
                            <w:noProof/>
                            <w:lang w:val="fr-FR"/>
                          </w:rPr>
                        </w:rPrChange>
                      </w:rPr>
                      <w:t xml:space="preserve">A. M. B. A. D. &amp;. M. G. Bousdekis, A review of data-driven decision support systems for predictive maintenance, COmputers in Industry, 2019. </w:t>
                    </w:r>
                  </w:p>
                </w:tc>
              </w:tr>
              <w:tr w:rsidR="0033067A" w:rsidRPr="0033067A" w14:paraId="5AD16013" w14:textId="77777777">
                <w:trPr>
                  <w:divId w:val="716857716"/>
                  <w:tblCellSpacing w:w="15" w:type="dxa"/>
                </w:trPr>
                <w:tc>
                  <w:tcPr>
                    <w:tcW w:w="50" w:type="pct"/>
                    <w:hideMark/>
                  </w:tcPr>
                  <w:p w14:paraId="095FB7B1" w14:textId="77777777" w:rsidR="0033067A" w:rsidRDefault="0033067A">
                    <w:pPr>
                      <w:pStyle w:val="Bibliography"/>
                      <w:rPr>
                        <w:noProof/>
                        <w:lang w:val="fr-FR"/>
                      </w:rPr>
                    </w:pPr>
                    <w:r>
                      <w:rPr>
                        <w:noProof/>
                        <w:lang w:val="fr-FR"/>
                      </w:rPr>
                      <w:t xml:space="preserve">[18] </w:t>
                    </w:r>
                  </w:p>
                </w:tc>
                <w:tc>
                  <w:tcPr>
                    <w:tcW w:w="0" w:type="auto"/>
                    <w:hideMark/>
                  </w:tcPr>
                  <w:p w14:paraId="3816B959" w14:textId="77777777" w:rsidR="0033067A" w:rsidRDefault="0033067A">
                    <w:pPr>
                      <w:pStyle w:val="Bibliography"/>
                      <w:rPr>
                        <w:noProof/>
                        <w:lang w:val="fr-FR"/>
                      </w:rPr>
                    </w:pPr>
                    <w:r>
                      <w:rPr>
                        <w:noProof/>
                        <w:lang w:val="fr-FR"/>
                      </w:rPr>
                      <w:t xml:space="preserve">Gemmecotti, Cavitation dans les pompes chimiques: causes et solutions, 2025. </w:t>
                    </w:r>
                  </w:p>
                </w:tc>
              </w:tr>
              <w:tr w:rsidR="0033067A" w14:paraId="464D47AC" w14:textId="77777777">
                <w:trPr>
                  <w:divId w:val="716857716"/>
                  <w:tblCellSpacing w:w="15" w:type="dxa"/>
                </w:trPr>
                <w:tc>
                  <w:tcPr>
                    <w:tcW w:w="50" w:type="pct"/>
                    <w:hideMark/>
                  </w:tcPr>
                  <w:p w14:paraId="2D5FA374" w14:textId="77777777" w:rsidR="0033067A" w:rsidRDefault="0033067A">
                    <w:pPr>
                      <w:pStyle w:val="Bibliography"/>
                      <w:rPr>
                        <w:noProof/>
                        <w:lang w:val="fr-FR"/>
                      </w:rPr>
                    </w:pPr>
                    <w:r>
                      <w:rPr>
                        <w:noProof/>
                        <w:lang w:val="fr-FR"/>
                      </w:rPr>
                      <w:t xml:space="preserve">[19] </w:t>
                    </w:r>
                  </w:p>
                </w:tc>
                <w:tc>
                  <w:tcPr>
                    <w:tcW w:w="0" w:type="auto"/>
                    <w:hideMark/>
                  </w:tcPr>
                  <w:p w14:paraId="490E57DB" w14:textId="77777777" w:rsidR="0033067A" w:rsidRDefault="0033067A">
                    <w:pPr>
                      <w:pStyle w:val="Bibliography"/>
                      <w:rPr>
                        <w:noProof/>
                        <w:lang w:val="fr-FR"/>
                      </w:rPr>
                    </w:pPr>
                    <w:r w:rsidRPr="0033067A">
                      <w:rPr>
                        <w:noProof/>
                        <w:rPrChange w:id="601" w:author="Mwamba Kasongo, Dahouda (Katanga - CD)" w:date="2025-12-02T11:45:00Z" w16du:dateUtc="2025-12-02T09:45:00Z">
                          <w:rPr>
                            <w:noProof/>
                            <w:lang w:val="fr-FR"/>
                          </w:rPr>
                        </w:rPrChange>
                      </w:rPr>
                      <w:t xml:space="preserve">W. Y. D. &amp;. W. H. Zhang, Data-driven methods for predictive maintenance of rotating machinery: A review. </w:t>
                    </w:r>
                    <w:r>
                      <w:rPr>
                        <w:noProof/>
                        <w:lang w:val="fr-FR"/>
                      </w:rPr>
                      <w:t xml:space="preserve">Mechanical Systems and Signal Processing, 2019. </w:t>
                    </w:r>
                  </w:p>
                </w:tc>
              </w:tr>
              <w:tr w:rsidR="0033067A" w14:paraId="1AD29F0B" w14:textId="77777777">
                <w:trPr>
                  <w:divId w:val="716857716"/>
                  <w:tblCellSpacing w:w="15" w:type="dxa"/>
                </w:trPr>
                <w:tc>
                  <w:tcPr>
                    <w:tcW w:w="50" w:type="pct"/>
                    <w:hideMark/>
                  </w:tcPr>
                  <w:p w14:paraId="1DC36688" w14:textId="77777777" w:rsidR="0033067A" w:rsidRDefault="0033067A">
                    <w:pPr>
                      <w:pStyle w:val="Bibliography"/>
                      <w:rPr>
                        <w:noProof/>
                        <w:lang w:val="fr-FR"/>
                      </w:rPr>
                    </w:pPr>
                    <w:r>
                      <w:rPr>
                        <w:noProof/>
                        <w:lang w:val="fr-FR"/>
                      </w:rPr>
                      <w:t xml:space="preserve">[20] </w:t>
                    </w:r>
                  </w:p>
                </w:tc>
                <w:tc>
                  <w:tcPr>
                    <w:tcW w:w="0" w:type="auto"/>
                    <w:hideMark/>
                  </w:tcPr>
                  <w:p w14:paraId="6C412919" w14:textId="77777777" w:rsidR="0033067A" w:rsidRPr="0033067A" w:rsidRDefault="0033067A">
                    <w:pPr>
                      <w:pStyle w:val="Bibliography"/>
                      <w:rPr>
                        <w:noProof/>
                        <w:rPrChange w:id="602" w:author="Mwamba Kasongo, Dahouda (Katanga - CD)" w:date="2025-12-02T11:45:00Z" w16du:dateUtc="2025-12-02T09:45:00Z">
                          <w:rPr>
                            <w:noProof/>
                            <w:lang w:val="fr-FR"/>
                          </w:rPr>
                        </w:rPrChange>
                      </w:rPr>
                    </w:pPr>
                    <w:r w:rsidRPr="0033067A">
                      <w:rPr>
                        <w:noProof/>
                        <w:rPrChange w:id="603" w:author="Mwamba Kasongo, Dahouda (Katanga - CD)" w:date="2025-12-02T11:45:00Z" w16du:dateUtc="2025-12-02T09:45:00Z">
                          <w:rPr>
                            <w:noProof/>
                            <w:lang w:val="fr-FR"/>
                          </w:rPr>
                        </w:rPrChange>
                      </w:rPr>
                      <w:t xml:space="preserve">M. A. E. R. &amp;. F. X. Hasanpour, «Pump Cavitation Detection with Machine Learning: A comparative Study of SVM and Deep Learning.,» </w:t>
                    </w:r>
                    <w:r w:rsidRPr="0033067A">
                      <w:rPr>
                        <w:i/>
                        <w:iCs/>
                        <w:noProof/>
                        <w:rPrChange w:id="604" w:author="Mwamba Kasongo, Dahouda (Katanga - CD)" w:date="2025-12-02T11:45:00Z" w16du:dateUtc="2025-12-02T09:45:00Z">
                          <w:rPr>
                            <w:i/>
                            <w:iCs/>
                            <w:noProof/>
                            <w:lang w:val="fr-FR"/>
                          </w:rPr>
                        </w:rPrChange>
                      </w:rPr>
                      <w:t xml:space="preserve">DIREC, </w:t>
                    </w:r>
                    <w:r w:rsidRPr="0033067A">
                      <w:rPr>
                        <w:noProof/>
                        <w:rPrChange w:id="605" w:author="Mwamba Kasongo, Dahouda (Katanga - CD)" w:date="2025-12-02T11:45:00Z" w16du:dateUtc="2025-12-02T09:45:00Z">
                          <w:rPr>
                            <w:noProof/>
                            <w:lang w:val="fr-FR"/>
                          </w:rPr>
                        </w:rPrChange>
                      </w:rPr>
                      <w:t xml:space="preserve">p. 7, 2024. </w:t>
                    </w:r>
                  </w:p>
                </w:tc>
              </w:tr>
              <w:tr w:rsidR="0033067A" w14:paraId="4836F4B9" w14:textId="77777777">
                <w:trPr>
                  <w:divId w:val="716857716"/>
                  <w:tblCellSpacing w:w="15" w:type="dxa"/>
                </w:trPr>
                <w:tc>
                  <w:tcPr>
                    <w:tcW w:w="50" w:type="pct"/>
                    <w:hideMark/>
                  </w:tcPr>
                  <w:p w14:paraId="1D2C1F52" w14:textId="77777777" w:rsidR="0033067A" w:rsidRDefault="0033067A">
                    <w:pPr>
                      <w:pStyle w:val="Bibliography"/>
                      <w:rPr>
                        <w:noProof/>
                        <w:lang w:val="fr-FR"/>
                      </w:rPr>
                    </w:pPr>
                    <w:r>
                      <w:rPr>
                        <w:noProof/>
                        <w:lang w:val="fr-FR"/>
                      </w:rPr>
                      <w:t xml:space="preserve">[21] </w:t>
                    </w:r>
                  </w:p>
                </w:tc>
                <w:tc>
                  <w:tcPr>
                    <w:tcW w:w="0" w:type="auto"/>
                    <w:hideMark/>
                  </w:tcPr>
                  <w:p w14:paraId="40BA5AB7" w14:textId="77777777" w:rsidR="0033067A" w:rsidRPr="0033067A" w:rsidRDefault="0033067A">
                    <w:pPr>
                      <w:pStyle w:val="Bibliography"/>
                      <w:rPr>
                        <w:noProof/>
                        <w:rPrChange w:id="606" w:author="Mwamba Kasongo, Dahouda (Katanga - CD)" w:date="2025-12-02T11:45:00Z" w16du:dateUtc="2025-12-02T09:45:00Z">
                          <w:rPr>
                            <w:noProof/>
                            <w:lang w:val="fr-FR"/>
                          </w:rPr>
                        </w:rPrChange>
                      </w:rPr>
                    </w:pPr>
                    <w:r>
                      <w:rPr>
                        <w:noProof/>
                        <w:lang w:val="fr-FR"/>
                      </w:rPr>
                      <w:t xml:space="preserve">A. A. A. S. I. O. M. R. O. L. &amp;. </w:t>
                    </w:r>
                    <w:r w:rsidRPr="0033067A">
                      <w:rPr>
                        <w:noProof/>
                        <w:rPrChange w:id="607" w:author="Mwamba Kasongo, Dahouda (Katanga - CD)" w:date="2025-12-02T11:45:00Z" w16du:dateUtc="2025-12-02T09:45:00Z">
                          <w:rPr>
                            <w:noProof/>
                            <w:lang w:val="fr-FR"/>
                          </w:rPr>
                        </w:rPrChange>
                      </w:rPr>
                      <w:t xml:space="preserve">A. T. M. Esoso, «Development of a Mechantronics System for Cavitation Prevention in a Pump.,» </w:t>
                    </w:r>
                    <w:r w:rsidRPr="0033067A">
                      <w:rPr>
                        <w:i/>
                        <w:iCs/>
                        <w:noProof/>
                        <w:rPrChange w:id="608" w:author="Mwamba Kasongo, Dahouda (Katanga - CD)" w:date="2025-12-02T11:45:00Z" w16du:dateUtc="2025-12-02T09:45:00Z">
                          <w:rPr>
                            <w:i/>
                            <w:iCs/>
                            <w:noProof/>
                            <w:lang w:val="fr-FR"/>
                          </w:rPr>
                        </w:rPrChange>
                      </w:rPr>
                      <w:t xml:space="preserve">Instrumentation Mesure Métrologie, </w:t>
                    </w:r>
                    <w:r w:rsidRPr="0033067A">
                      <w:rPr>
                        <w:noProof/>
                        <w:rPrChange w:id="609" w:author="Mwamba Kasongo, Dahouda (Katanga - CD)" w:date="2025-12-02T11:45:00Z" w16du:dateUtc="2025-12-02T09:45:00Z">
                          <w:rPr>
                            <w:noProof/>
                            <w:lang w:val="fr-FR"/>
                          </w:rPr>
                        </w:rPrChange>
                      </w:rPr>
                      <w:t xml:space="preserve">2023. </w:t>
                    </w:r>
                  </w:p>
                </w:tc>
              </w:tr>
              <w:tr w:rsidR="0033067A" w14:paraId="16871B8C" w14:textId="77777777">
                <w:trPr>
                  <w:divId w:val="716857716"/>
                  <w:tblCellSpacing w:w="15" w:type="dxa"/>
                </w:trPr>
                <w:tc>
                  <w:tcPr>
                    <w:tcW w:w="50" w:type="pct"/>
                    <w:hideMark/>
                  </w:tcPr>
                  <w:p w14:paraId="7F5739AA" w14:textId="77777777" w:rsidR="0033067A" w:rsidRDefault="0033067A">
                    <w:pPr>
                      <w:pStyle w:val="Bibliography"/>
                      <w:rPr>
                        <w:noProof/>
                        <w:lang w:val="fr-FR"/>
                      </w:rPr>
                    </w:pPr>
                    <w:r>
                      <w:rPr>
                        <w:noProof/>
                        <w:lang w:val="fr-FR"/>
                      </w:rPr>
                      <w:t xml:space="preserve">[22] </w:t>
                    </w:r>
                  </w:p>
                </w:tc>
                <w:tc>
                  <w:tcPr>
                    <w:tcW w:w="0" w:type="auto"/>
                    <w:hideMark/>
                  </w:tcPr>
                  <w:p w14:paraId="504C3481" w14:textId="77777777" w:rsidR="0033067A" w:rsidRPr="0033067A" w:rsidRDefault="0033067A">
                    <w:pPr>
                      <w:pStyle w:val="Bibliography"/>
                      <w:rPr>
                        <w:noProof/>
                        <w:rPrChange w:id="610" w:author="Mwamba Kasongo, Dahouda (Katanga - CD)" w:date="2025-12-02T11:45:00Z" w16du:dateUtc="2025-12-02T09:45:00Z">
                          <w:rPr>
                            <w:noProof/>
                            <w:lang w:val="fr-FR"/>
                          </w:rPr>
                        </w:rPrChange>
                      </w:rPr>
                    </w:pPr>
                    <w:r w:rsidRPr="0033067A">
                      <w:rPr>
                        <w:noProof/>
                        <w:rPrChange w:id="611" w:author="Mwamba Kasongo, Dahouda (Katanga - CD)" w:date="2025-12-02T11:45:00Z" w16du:dateUtc="2025-12-02T09:45:00Z">
                          <w:rPr>
                            <w:noProof/>
                            <w:lang w:val="fr-FR"/>
                          </w:rPr>
                        </w:rPrChange>
                      </w:rPr>
                      <w:t xml:space="preserve">O. M. e. A. Ikumupayi, «Autonomous Mechatronics System for Cavitation Prevention in Pumps,» </w:t>
                    </w:r>
                    <w:r w:rsidRPr="0033067A">
                      <w:rPr>
                        <w:i/>
                        <w:iCs/>
                        <w:noProof/>
                        <w:rPrChange w:id="612" w:author="Mwamba Kasongo, Dahouda (Katanga - CD)" w:date="2025-12-02T11:45:00Z" w16du:dateUtc="2025-12-02T09:45:00Z">
                          <w:rPr>
                            <w:i/>
                            <w:iCs/>
                            <w:noProof/>
                            <w:lang w:val="fr-FR"/>
                          </w:rPr>
                        </w:rPrChange>
                      </w:rPr>
                      <w:t xml:space="preserve">Journal of instrumentation, Measurement and metrology, </w:t>
                    </w:r>
                    <w:r w:rsidRPr="0033067A">
                      <w:rPr>
                        <w:noProof/>
                        <w:rPrChange w:id="613" w:author="Mwamba Kasongo, Dahouda (Katanga - CD)" w:date="2025-12-02T11:45:00Z" w16du:dateUtc="2025-12-02T09:45:00Z">
                          <w:rPr>
                            <w:noProof/>
                            <w:lang w:val="fr-FR"/>
                          </w:rPr>
                        </w:rPrChange>
                      </w:rPr>
                      <w:t xml:space="preserve">2023. </w:t>
                    </w:r>
                  </w:p>
                </w:tc>
              </w:tr>
              <w:tr w:rsidR="0033067A" w:rsidRPr="0033067A" w14:paraId="2CF6310B" w14:textId="77777777">
                <w:trPr>
                  <w:divId w:val="716857716"/>
                  <w:tblCellSpacing w:w="15" w:type="dxa"/>
                </w:trPr>
                <w:tc>
                  <w:tcPr>
                    <w:tcW w:w="50" w:type="pct"/>
                    <w:hideMark/>
                  </w:tcPr>
                  <w:p w14:paraId="583885CD" w14:textId="77777777" w:rsidR="0033067A" w:rsidRDefault="0033067A">
                    <w:pPr>
                      <w:pStyle w:val="Bibliography"/>
                      <w:rPr>
                        <w:noProof/>
                        <w:lang w:val="fr-FR"/>
                      </w:rPr>
                    </w:pPr>
                    <w:r>
                      <w:rPr>
                        <w:noProof/>
                        <w:lang w:val="fr-FR"/>
                      </w:rPr>
                      <w:t xml:space="preserve">[23] </w:t>
                    </w:r>
                  </w:p>
                </w:tc>
                <w:tc>
                  <w:tcPr>
                    <w:tcW w:w="0" w:type="auto"/>
                    <w:hideMark/>
                  </w:tcPr>
                  <w:p w14:paraId="0B71EF4E" w14:textId="77777777" w:rsidR="0033067A" w:rsidRDefault="0033067A">
                    <w:pPr>
                      <w:pStyle w:val="Bibliography"/>
                      <w:rPr>
                        <w:noProof/>
                        <w:lang w:val="fr-FR"/>
                      </w:rPr>
                    </w:pPr>
                    <w:r w:rsidRPr="0033067A">
                      <w:rPr>
                        <w:noProof/>
                        <w:rPrChange w:id="614" w:author="Mwamba Kasongo, Dahouda (Katanga - CD)" w:date="2025-12-02T11:45:00Z" w16du:dateUtc="2025-12-02T09:45:00Z">
                          <w:rPr>
                            <w:noProof/>
                            <w:lang w:val="fr-FR"/>
                          </w:rPr>
                        </w:rPrChange>
                      </w:rPr>
                      <w:t xml:space="preserve">Artesis, «Pump Cavitation Detection: Real-time Monitoring System,» Artesis, 2025. </w:t>
                    </w:r>
                    <w:r>
                      <w:rPr>
                        <w:noProof/>
                        <w:lang w:val="fr-FR"/>
                      </w:rPr>
                      <w:t>[En ligne]. Available: https://artesis.com/pump-cavitation-detection/. [Accès le 22 11 2025].</w:t>
                    </w:r>
                  </w:p>
                </w:tc>
              </w:tr>
              <w:tr w:rsidR="0033067A" w14:paraId="014AAE0E" w14:textId="77777777">
                <w:trPr>
                  <w:divId w:val="716857716"/>
                  <w:tblCellSpacing w:w="15" w:type="dxa"/>
                </w:trPr>
                <w:tc>
                  <w:tcPr>
                    <w:tcW w:w="50" w:type="pct"/>
                    <w:hideMark/>
                  </w:tcPr>
                  <w:p w14:paraId="7BC44530" w14:textId="77777777" w:rsidR="0033067A" w:rsidRDefault="0033067A">
                    <w:pPr>
                      <w:pStyle w:val="Bibliography"/>
                      <w:rPr>
                        <w:noProof/>
                        <w:lang w:val="fr-FR"/>
                      </w:rPr>
                    </w:pPr>
                    <w:r>
                      <w:rPr>
                        <w:noProof/>
                        <w:lang w:val="fr-FR"/>
                      </w:rPr>
                      <w:t xml:space="preserve">[24] </w:t>
                    </w:r>
                  </w:p>
                </w:tc>
                <w:tc>
                  <w:tcPr>
                    <w:tcW w:w="0" w:type="auto"/>
                    <w:hideMark/>
                  </w:tcPr>
                  <w:p w14:paraId="339F4C9B" w14:textId="77777777" w:rsidR="0033067A" w:rsidRPr="0033067A" w:rsidRDefault="0033067A">
                    <w:pPr>
                      <w:pStyle w:val="Bibliography"/>
                      <w:rPr>
                        <w:noProof/>
                        <w:rPrChange w:id="615" w:author="Mwamba Kasongo, Dahouda (Katanga - CD)" w:date="2025-12-02T11:45:00Z" w16du:dateUtc="2025-12-02T09:45:00Z">
                          <w:rPr>
                            <w:noProof/>
                            <w:lang w:val="fr-FR"/>
                          </w:rPr>
                        </w:rPrChange>
                      </w:rPr>
                    </w:pPr>
                    <w:r w:rsidRPr="0033067A">
                      <w:rPr>
                        <w:noProof/>
                        <w:rPrChange w:id="616" w:author="Mwamba Kasongo, Dahouda (Katanga - CD)" w:date="2025-12-02T11:45:00Z" w16du:dateUtc="2025-12-02T09:45:00Z">
                          <w:rPr>
                            <w:noProof/>
                            <w:lang w:val="fr-FR"/>
                          </w:rPr>
                        </w:rPrChange>
                      </w:rPr>
                      <w:t xml:space="preserve">M. A. E. R. &amp;. F. X. Hasanpour, Pump cavitation Detection with Machine Learning : A Comparative Study of SVM and Deep Learning, IEEE AIot Congress, 2024. </w:t>
                    </w:r>
                  </w:p>
                </w:tc>
              </w:tr>
              <w:tr w:rsidR="0033067A" w14:paraId="5139A22A" w14:textId="77777777">
                <w:trPr>
                  <w:divId w:val="716857716"/>
                  <w:tblCellSpacing w:w="15" w:type="dxa"/>
                </w:trPr>
                <w:tc>
                  <w:tcPr>
                    <w:tcW w:w="50" w:type="pct"/>
                    <w:hideMark/>
                  </w:tcPr>
                  <w:p w14:paraId="2903F719" w14:textId="77777777" w:rsidR="0033067A" w:rsidRDefault="0033067A">
                    <w:pPr>
                      <w:pStyle w:val="Bibliography"/>
                      <w:rPr>
                        <w:noProof/>
                        <w:lang w:val="fr-FR"/>
                      </w:rPr>
                    </w:pPr>
                    <w:r>
                      <w:rPr>
                        <w:noProof/>
                        <w:lang w:val="fr-FR"/>
                      </w:rPr>
                      <w:lastRenderedPageBreak/>
                      <w:t xml:space="preserve">[25] </w:t>
                    </w:r>
                  </w:p>
                </w:tc>
                <w:tc>
                  <w:tcPr>
                    <w:tcW w:w="0" w:type="auto"/>
                    <w:hideMark/>
                  </w:tcPr>
                  <w:p w14:paraId="182B53C6" w14:textId="77777777" w:rsidR="0033067A" w:rsidRDefault="0033067A">
                    <w:pPr>
                      <w:pStyle w:val="Bibliography"/>
                      <w:rPr>
                        <w:noProof/>
                        <w:lang w:val="fr-FR"/>
                      </w:rPr>
                    </w:pPr>
                    <w:r>
                      <w:rPr>
                        <w:noProof/>
                        <w:lang w:val="fr-FR"/>
                      </w:rPr>
                      <w:t>F7i.ai, «F7i.ai,» 2025. [En ligne]. Available: https://www.f7i.ai/solutions/predictive-maintenance-pumps. [Accès le 2025 11 26].</w:t>
                    </w:r>
                  </w:p>
                </w:tc>
              </w:tr>
              <w:tr w:rsidR="0033067A" w14:paraId="0AF99EB2" w14:textId="77777777">
                <w:trPr>
                  <w:divId w:val="716857716"/>
                  <w:tblCellSpacing w:w="15" w:type="dxa"/>
                </w:trPr>
                <w:tc>
                  <w:tcPr>
                    <w:tcW w:w="50" w:type="pct"/>
                    <w:hideMark/>
                  </w:tcPr>
                  <w:p w14:paraId="2B0F158A" w14:textId="77777777" w:rsidR="0033067A" w:rsidRDefault="0033067A">
                    <w:pPr>
                      <w:pStyle w:val="Bibliography"/>
                      <w:rPr>
                        <w:noProof/>
                        <w:lang w:val="fr-FR"/>
                      </w:rPr>
                    </w:pPr>
                    <w:r>
                      <w:rPr>
                        <w:noProof/>
                        <w:lang w:val="fr-FR"/>
                      </w:rPr>
                      <w:t xml:space="preserve">[26] </w:t>
                    </w:r>
                  </w:p>
                </w:tc>
                <w:tc>
                  <w:tcPr>
                    <w:tcW w:w="0" w:type="auto"/>
                    <w:hideMark/>
                  </w:tcPr>
                  <w:p w14:paraId="7CBA1D0E" w14:textId="77777777" w:rsidR="0033067A" w:rsidRDefault="0033067A">
                    <w:pPr>
                      <w:pStyle w:val="Bibliography"/>
                      <w:rPr>
                        <w:noProof/>
                        <w:lang w:val="fr-FR"/>
                      </w:rPr>
                    </w:pPr>
                    <w:r>
                      <w:rPr>
                        <w:noProof/>
                        <w:lang w:val="fr-FR"/>
                      </w:rPr>
                      <w:t xml:space="preserve">gvhg. </w:t>
                    </w:r>
                  </w:p>
                </w:tc>
              </w:tr>
              <w:tr w:rsidR="0033067A" w:rsidRPr="0033067A" w14:paraId="1ECC9735" w14:textId="77777777">
                <w:trPr>
                  <w:divId w:val="716857716"/>
                  <w:tblCellSpacing w:w="15" w:type="dxa"/>
                </w:trPr>
                <w:tc>
                  <w:tcPr>
                    <w:tcW w:w="50" w:type="pct"/>
                    <w:hideMark/>
                  </w:tcPr>
                  <w:p w14:paraId="2549C8D7" w14:textId="77777777" w:rsidR="0033067A" w:rsidRDefault="0033067A">
                    <w:pPr>
                      <w:pStyle w:val="Bibliography"/>
                      <w:rPr>
                        <w:noProof/>
                        <w:lang w:val="fr-FR"/>
                      </w:rPr>
                    </w:pPr>
                    <w:r>
                      <w:rPr>
                        <w:noProof/>
                        <w:lang w:val="fr-FR"/>
                      </w:rPr>
                      <w:t xml:space="preserve">[27] </w:t>
                    </w:r>
                  </w:p>
                </w:tc>
                <w:tc>
                  <w:tcPr>
                    <w:tcW w:w="0" w:type="auto"/>
                    <w:hideMark/>
                  </w:tcPr>
                  <w:p w14:paraId="1AAAA019" w14:textId="77777777" w:rsidR="0033067A" w:rsidRDefault="0033067A">
                    <w:pPr>
                      <w:pStyle w:val="Bibliography"/>
                      <w:rPr>
                        <w:noProof/>
                        <w:lang w:val="fr-FR"/>
                      </w:rPr>
                    </w:pPr>
                    <w:r>
                      <w:rPr>
                        <w:noProof/>
                        <w:lang w:val="fr-FR"/>
                      </w:rPr>
                      <w:t xml:space="preserve">Belghiti, Prédiction de situations anormales par apprentissage automatique pour la maintenance prédictive, Versailles, 2021. </w:t>
                    </w:r>
                  </w:p>
                </w:tc>
              </w:tr>
              <w:tr w:rsidR="0033067A" w:rsidRPr="0033067A" w14:paraId="0F043CF8" w14:textId="77777777">
                <w:trPr>
                  <w:divId w:val="716857716"/>
                  <w:tblCellSpacing w:w="15" w:type="dxa"/>
                </w:trPr>
                <w:tc>
                  <w:tcPr>
                    <w:tcW w:w="50" w:type="pct"/>
                    <w:hideMark/>
                  </w:tcPr>
                  <w:p w14:paraId="29D1819B" w14:textId="77777777" w:rsidR="0033067A" w:rsidRDefault="0033067A">
                    <w:pPr>
                      <w:pStyle w:val="Bibliography"/>
                      <w:rPr>
                        <w:noProof/>
                        <w:lang w:val="fr-FR"/>
                      </w:rPr>
                    </w:pPr>
                    <w:r>
                      <w:rPr>
                        <w:noProof/>
                        <w:lang w:val="fr-FR"/>
                      </w:rPr>
                      <w:t xml:space="preserve">[28] </w:t>
                    </w:r>
                  </w:p>
                </w:tc>
                <w:tc>
                  <w:tcPr>
                    <w:tcW w:w="0" w:type="auto"/>
                    <w:hideMark/>
                  </w:tcPr>
                  <w:p w14:paraId="6565D75F" w14:textId="77777777" w:rsidR="0033067A" w:rsidRDefault="0033067A">
                    <w:pPr>
                      <w:pStyle w:val="Bibliography"/>
                      <w:rPr>
                        <w:noProof/>
                        <w:lang w:val="fr-FR"/>
                      </w:rPr>
                    </w:pPr>
                    <w:r>
                      <w:rPr>
                        <w:noProof/>
                        <w:lang w:val="fr-FR"/>
                      </w:rPr>
                      <w:t xml:space="preserve">CrSamson, Monitoring temps réel pour les pompes et station de relevage: vers une maintenance prédictive des installations de pompage de maintenance, 2025. </w:t>
                    </w:r>
                  </w:p>
                </w:tc>
              </w:tr>
              <w:tr w:rsidR="0033067A" w:rsidRPr="0033067A" w14:paraId="4C3311C9" w14:textId="77777777">
                <w:trPr>
                  <w:divId w:val="716857716"/>
                  <w:tblCellSpacing w:w="15" w:type="dxa"/>
                </w:trPr>
                <w:tc>
                  <w:tcPr>
                    <w:tcW w:w="50" w:type="pct"/>
                    <w:hideMark/>
                  </w:tcPr>
                  <w:p w14:paraId="30A3A753" w14:textId="77777777" w:rsidR="0033067A" w:rsidRDefault="0033067A">
                    <w:pPr>
                      <w:pStyle w:val="Bibliography"/>
                      <w:rPr>
                        <w:noProof/>
                        <w:lang w:val="fr-FR"/>
                      </w:rPr>
                    </w:pPr>
                    <w:r>
                      <w:rPr>
                        <w:noProof/>
                        <w:lang w:val="fr-FR"/>
                      </w:rPr>
                      <w:t xml:space="preserve">[29] </w:t>
                    </w:r>
                  </w:p>
                </w:tc>
                <w:tc>
                  <w:tcPr>
                    <w:tcW w:w="0" w:type="auto"/>
                    <w:hideMark/>
                  </w:tcPr>
                  <w:p w14:paraId="1156DB98" w14:textId="77777777" w:rsidR="0033067A" w:rsidRDefault="0033067A">
                    <w:pPr>
                      <w:pStyle w:val="Bibliography"/>
                      <w:rPr>
                        <w:noProof/>
                        <w:lang w:val="fr-FR"/>
                      </w:rPr>
                    </w:pPr>
                    <w:r>
                      <w:rPr>
                        <w:noProof/>
                        <w:lang w:val="fr-FR"/>
                      </w:rPr>
                      <w:t xml:space="preserve">R. Karimi Hamid, Techniques de diagnostic et pronostic des défaillances pour les systèmes d'ingéniérie complexes, Paris: Book1.fr, 2020. </w:t>
                    </w:r>
                  </w:p>
                </w:tc>
              </w:tr>
              <w:tr w:rsidR="0033067A" w14:paraId="6CA751F9" w14:textId="77777777">
                <w:trPr>
                  <w:divId w:val="716857716"/>
                  <w:tblCellSpacing w:w="15" w:type="dxa"/>
                </w:trPr>
                <w:tc>
                  <w:tcPr>
                    <w:tcW w:w="50" w:type="pct"/>
                    <w:hideMark/>
                  </w:tcPr>
                  <w:p w14:paraId="5E3E355E" w14:textId="77777777" w:rsidR="0033067A" w:rsidRDefault="0033067A">
                    <w:pPr>
                      <w:pStyle w:val="Bibliography"/>
                      <w:rPr>
                        <w:noProof/>
                        <w:lang w:val="fr-FR"/>
                      </w:rPr>
                    </w:pPr>
                    <w:r>
                      <w:rPr>
                        <w:noProof/>
                        <w:lang w:val="fr-FR"/>
                      </w:rPr>
                      <w:t xml:space="preserve">[30] </w:t>
                    </w:r>
                  </w:p>
                </w:tc>
                <w:tc>
                  <w:tcPr>
                    <w:tcW w:w="0" w:type="auto"/>
                    <w:hideMark/>
                  </w:tcPr>
                  <w:p w14:paraId="13923FD4" w14:textId="77777777" w:rsidR="0033067A" w:rsidRPr="0033067A" w:rsidRDefault="0033067A">
                    <w:pPr>
                      <w:pStyle w:val="Bibliography"/>
                      <w:rPr>
                        <w:noProof/>
                        <w:rPrChange w:id="617" w:author="Mwamba Kasongo, Dahouda (Katanga - CD)" w:date="2025-12-02T11:45:00Z" w16du:dateUtc="2025-12-02T09:45:00Z">
                          <w:rPr>
                            <w:noProof/>
                            <w:lang w:val="fr-FR"/>
                          </w:rPr>
                        </w:rPrChange>
                      </w:rPr>
                    </w:pPr>
                    <w:r w:rsidRPr="0033067A">
                      <w:rPr>
                        <w:noProof/>
                        <w:rPrChange w:id="618" w:author="Mwamba Kasongo, Dahouda (Katanga - CD)" w:date="2025-12-02T11:45:00Z" w16du:dateUtc="2025-12-02T09:45:00Z">
                          <w:rPr>
                            <w:noProof/>
                            <w:lang w:val="fr-FR"/>
                          </w:rPr>
                        </w:rPrChange>
                      </w:rPr>
                      <w:t xml:space="preserve">P. &amp;. S. R. Kumar, Hybrid AI models for predictive maintenance in rotating machinery, Mechanical Systems and signal, 2022. </w:t>
                    </w:r>
                  </w:p>
                </w:tc>
              </w:tr>
              <w:tr w:rsidR="0033067A" w14:paraId="62ED8B2E" w14:textId="77777777">
                <w:trPr>
                  <w:divId w:val="716857716"/>
                  <w:tblCellSpacing w:w="15" w:type="dxa"/>
                </w:trPr>
                <w:tc>
                  <w:tcPr>
                    <w:tcW w:w="50" w:type="pct"/>
                    <w:hideMark/>
                  </w:tcPr>
                  <w:p w14:paraId="6A00B2DE" w14:textId="77777777" w:rsidR="0033067A" w:rsidRDefault="0033067A">
                    <w:pPr>
                      <w:pStyle w:val="Bibliography"/>
                      <w:rPr>
                        <w:noProof/>
                        <w:lang w:val="fr-FR"/>
                      </w:rPr>
                    </w:pPr>
                    <w:r>
                      <w:rPr>
                        <w:noProof/>
                        <w:lang w:val="fr-FR"/>
                      </w:rPr>
                      <w:t xml:space="preserve">[31] </w:t>
                    </w:r>
                  </w:p>
                </w:tc>
                <w:tc>
                  <w:tcPr>
                    <w:tcW w:w="0" w:type="auto"/>
                    <w:hideMark/>
                  </w:tcPr>
                  <w:p w14:paraId="37DAE0C4" w14:textId="77777777" w:rsidR="0033067A" w:rsidRPr="0033067A" w:rsidRDefault="0033067A">
                    <w:pPr>
                      <w:pStyle w:val="Bibliography"/>
                      <w:rPr>
                        <w:noProof/>
                        <w:rPrChange w:id="619" w:author="Mwamba Kasongo, Dahouda (Katanga - CD)" w:date="2025-12-02T11:45:00Z" w16du:dateUtc="2025-12-02T09:45:00Z">
                          <w:rPr>
                            <w:noProof/>
                            <w:lang w:val="fr-FR"/>
                          </w:rPr>
                        </w:rPrChange>
                      </w:rPr>
                    </w:pPr>
                    <w:r w:rsidRPr="0033067A">
                      <w:rPr>
                        <w:noProof/>
                        <w:rPrChange w:id="620" w:author="Mwamba Kasongo, Dahouda (Katanga - CD)" w:date="2025-12-02T11:45:00Z" w16du:dateUtc="2025-12-02T09:45:00Z">
                          <w:rPr>
                            <w:noProof/>
                            <w:lang w:val="fr-FR"/>
                          </w:rPr>
                        </w:rPrChange>
                      </w:rPr>
                      <w:t xml:space="preserve">Y. Z. H. &amp;. C. X. Li, «Experimental validation of cavitation detection usung vibration and acoustic signals,» </w:t>
                    </w:r>
                    <w:r w:rsidRPr="0033067A">
                      <w:rPr>
                        <w:i/>
                        <w:iCs/>
                        <w:noProof/>
                        <w:rPrChange w:id="621" w:author="Mwamba Kasongo, Dahouda (Katanga - CD)" w:date="2025-12-02T11:45:00Z" w16du:dateUtc="2025-12-02T09:45:00Z">
                          <w:rPr>
                            <w:i/>
                            <w:iCs/>
                            <w:noProof/>
                            <w:lang w:val="fr-FR"/>
                          </w:rPr>
                        </w:rPrChange>
                      </w:rPr>
                      <w:t xml:space="preserve">Journal of Hydraulic Engineering, </w:t>
                    </w:r>
                    <w:r w:rsidRPr="0033067A">
                      <w:rPr>
                        <w:noProof/>
                        <w:rPrChange w:id="622" w:author="Mwamba Kasongo, Dahouda (Katanga - CD)" w:date="2025-12-02T11:45:00Z" w16du:dateUtc="2025-12-02T09:45:00Z">
                          <w:rPr>
                            <w:noProof/>
                            <w:lang w:val="fr-FR"/>
                          </w:rPr>
                        </w:rPrChange>
                      </w:rPr>
                      <w:t xml:space="preserve">2023. </w:t>
                    </w:r>
                  </w:p>
                </w:tc>
              </w:tr>
            </w:tbl>
            <w:p w14:paraId="4E014498" w14:textId="77777777" w:rsidR="0033067A" w:rsidRDefault="0033067A">
              <w:pPr>
                <w:divId w:val="716857716"/>
                <w:rPr>
                  <w:rFonts w:eastAsia="Times New Roman"/>
                  <w:noProof/>
                </w:rPr>
              </w:pPr>
            </w:p>
            <w:p w14:paraId="05E7E3D0" w14:textId="4ACF90B7" w:rsidR="001D2C24" w:rsidRDefault="001D2C24" w:rsidP="0033067A">
              <w:pPr>
                <w:ind w:firstLine="180"/>
                <w:jc w:val="left"/>
                <w:pPrChange w:id="623" w:author="Mwamba Kasongo, Dahouda (Katanga - CD)" w:date="2025-12-02T11:44:00Z" w16du:dateUtc="2025-12-02T09:44:00Z">
                  <w:pPr/>
                </w:pPrChange>
              </w:pPr>
              <w:r>
                <w:rPr>
                  <w:b/>
                  <w:bCs/>
                  <w:noProof/>
                </w:rPr>
                <w:fldChar w:fldCharType="end"/>
              </w:r>
            </w:p>
          </w:sdtContent>
        </w:sdt>
      </w:sdtContent>
    </w:sdt>
    <w:p w14:paraId="2B9042F6" w14:textId="77777777" w:rsidR="00A81CDF" w:rsidRPr="00B051F4" w:rsidRDefault="00A81CDF" w:rsidP="0033067A">
      <w:pPr>
        <w:jc w:val="left"/>
        <w:rPr>
          <w:lang w:val="fr-FR"/>
        </w:rPr>
        <w:pPrChange w:id="624" w:author="Mwamba Kasongo, Dahouda (Katanga - CD)" w:date="2025-12-02T11:41:00Z" w16du:dateUtc="2025-12-02T09:41:00Z">
          <w:pPr/>
        </w:pPrChange>
      </w:pPr>
    </w:p>
    <w:sectPr w:rsidR="00A81CDF" w:rsidRPr="00B051F4" w:rsidSect="00F9229A">
      <w:headerReference w:type="default" r:id="rId57"/>
      <w:footerReference w:type="default" r:id="rId58"/>
      <w:type w:val="continuous"/>
      <w:pgSz w:w="12240" w:h="15840"/>
      <w:pgMar w:top="1985" w:right="1418" w:bottom="1418"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Mwamba Kasongo, Dahouda (Katanga - CD)" w:date="2025-12-02T10:26:00Z" w:initials="DM">
    <w:p w14:paraId="6DA122E7" w14:textId="77777777" w:rsidR="009F1F48" w:rsidRDefault="009F1F48" w:rsidP="009F1F48">
      <w:pPr>
        <w:pStyle w:val="CommentText"/>
        <w:ind w:firstLine="0"/>
        <w:jc w:val="left"/>
      </w:pPr>
      <w:r>
        <w:rPr>
          <w:rStyle w:val="CommentReference"/>
        </w:rPr>
        <w:annotationRef/>
      </w:r>
      <w:r>
        <w:t>A enlever</w:t>
      </w:r>
    </w:p>
  </w:comment>
  <w:comment w:id="107" w:author="Mwamba Kasongo, Dahouda (Katanga - CD)" w:date="2025-12-02T11:09:00Z" w:initials="DM">
    <w:p w14:paraId="36E61C1E" w14:textId="77777777" w:rsidR="002F214E" w:rsidRDefault="002F214E" w:rsidP="002F214E">
      <w:pPr>
        <w:pStyle w:val="CommentText"/>
        <w:ind w:firstLine="0"/>
        <w:jc w:val="left"/>
      </w:pPr>
      <w:r>
        <w:rPr>
          <w:rStyle w:val="CommentReference"/>
        </w:rPr>
        <w:annotationRef/>
      </w:r>
      <w:r>
        <w:t>Big Data</w:t>
      </w:r>
    </w:p>
  </w:comment>
  <w:comment w:id="149" w:author="Mwamba Kasongo, Dahouda (Katanga - CD)" w:date="2025-12-02T11:15:00Z" w:initials="DM">
    <w:p w14:paraId="01554DD8" w14:textId="77777777" w:rsidR="00BB7C21" w:rsidRDefault="00BB7C21" w:rsidP="00BB7C21">
      <w:pPr>
        <w:pStyle w:val="CommentText"/>
        <w:ind w:firstLine="0"/>
        <w:jc w:val="left"/>
      </w:pPr>
      <w:r>
        <w:rPr>
          <w:rStyle w:val="CommentReference"/>
        </w:rPr>
        <w:annotationRef/>
      </w:r>
      <w:r>
        <w:t>Les equations doivent numerotees</w:t>
      </w:r>
    </w:p>
  </w:comment>
  <w:comment w:id="231" w:author="Mwamba Kasongo, Dahouda (Katanga - CD)" w:date="2025-12-02T11:22:00Z" w:initials="DM">
    <w:p w14:paraId="4A9A5E64" w14:textId="77777777" w:rsidR="00BB7C21" w:rsidRDefault="00BB7C21" w:rsidP="00BB7C21">
      <w:pPr>
        <w:pStyle w:val="CommentText"/>
        <w:ind w:firstLine="0"/>
        <w:jc w:val="left"/>
      </w:pPr>
      <w:r>
        <w:rPr>
          <w:rStyle w:val="CommentReference"/>
        </w:rPr>
        <w:annotationRef/>
      </w:r>
      <w:r>
        <w:t>Bien faire la mise en forme</w:t>
      </w:r>
    </w:p>
  </w:comment>
  <w:comment w:id="280" w:author="Mwamba Kasongo, Dahouda (Katanga - CD)" w:date="2025-12-02T11:25:00Z" w:initials="DM">
    <w:p w14:paraId="54A81AE2" w14:textId="77777777" w:rsidR="00BB7C21" w:rsidRDefault="00BB7C21" w:rsidP="00BB7C21">
      <w:pPr>
        <w:pStyle w:val="CommentText"/>
        <w:ind w:firstLine="0"/>
        <w:jc w:val="left"/>
      </w:pPr>
      <w:r>
        <w:rPr>
          <w:rStyle w:val="CommentReference"/>
        </w:rPr>
        <w:annotationRef/>
      </w:r>
      <w:r>
        <w:t>L’image n’est pas complete; il y manque une petite partie au debut</w:t>
      </w:r>
    </w:p>
  </w:comment>
  <w:comment w:id="442" w:author="Mwamba Kasongo, Dahouda (Katanga - CD)" w:date="2025-12-02T11:31:00Z" w:initials="DM">
    <w:p w14:paraId="0BF5E553" w14:textId="77777777" w:rsidR="000B1043" w:rsidRDefault="000B1043" w:rsidP="000B1043">
      <w:pPr>
        <w:pStyle w:val="CommentText"/>
        <w:ind w:firstLine="0"/>
        <w:jc w:val="left"/>
      </w:pPr>
      <w:r>
        <w:rPr>
          <w:rStyle w:val="CommentReference"/>
        </w:rPr>
        <w:annotationRef/>
      </w:r>
      <w:r>
        <w:t>Le CNN ne fait Pas l’analyse mais plutot la classification de données (Images)</w:t>
      </w:r>
    </w:p>
  </w:comment>
  <w:comment w:id="447" w:author="Mwamba Kasongo, Dahouda (Katanga - CD)" w:date="2025-12-02T11:34:00Z" w:initials="DM">
    <w:p w14:paraId="564391DA" w14:textId="77777777" w:rsidR="000B1043" w:rsidRDefault="000B1043" w:rsidP="000B1043">
      <w:pPr>
        <w:pStyle w:val="CommentText"/>
        <w:ind w:firstLine="0"/>
        <w:jc w:val="left"/>
      </w:pPr>
      <w:r>
        <w:rPr>
          <w:rStyle w:val="CommentReference"/>
        </w:rPr>
        <w:annotationRef/>
      </w:r>
      <w:r>
        <w:t>Les images III.1, III.3, III.6, III.7 et III.9 ont ete generee par l’IA; il serait mieux de refaire les meme graphique soit avec powerpoint; soit avec un autre outils</w:t>
      </w:r>
    </w:p>
  </w:comment>
  <w:comment w:id="533" w:author="Mwamba Kasongo, Dahouda (Katanga - CD)" w:date="2025-12-02T11:39:00Z" w:initials="DM">
    <w:p w14:paraId="569F7ADB" w14:textId="77777777" w:rsidR="0033067A" w:rsidRDefault="0033067A" w:rsidP="0033067A">
      <w:pPr>
        <w:pStyle w:val="CommentText"/>
        <w:ind w:firstLine="0"/>
        <w:jc w:val="left"/>
      </w:pPr>
      <w:r>
        <w:rPr>
          <w:rStyle w:val="CommentReference"/>
        </w:rPr>
        <w:annotationRef/>
      </w:r>
      <w:r>
        <w:t>Tres important</w:t>
      </w:r>
    </w:p>
  </w:comment>
  <w:comment w:id="586" w:author="Mwamba Kasongo, Dahouda (Katanga - CD)" w:date="2025-12-02T11:45:00Z" w:initials="DM">
    <w:p w14:paraId="184F3157" w14:textId="77777777" w:rsidR="0033067A" w:rsidRDefault="0033067A" w:rsidP="0033067A">
      <w:pPr>
        <w:pStyle w:val="CommentText"/>
        <w:ind w:firstLine="0"/>
        <w:jc w:val="left"/>
      </w:pPr>
      <w:r>
        <w:rPr>
          <w:rStyle w:val="CommentReference"/>
        </w:rPr>
        <w:annotationRef/>
      </w:r>
      <w:r>
        <w:t>Il faut bien faire la mise en forme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A122E7" w15:done="0"/>
  <w15:commentEx w15:paraId="36E61C1E" w15:done="0"/>
  <w15:commentEx w15:paraId="01554DD8" w15:done="0"/>
  <w15:commentEx w15:paraId="4A9A5E64" w15:done="0"/>
  <w15:commentEx w15:paraId="54A81AE2" w15:done="0"/>
  <w15:commentEx w15:paraId="0BF5E553" w15:done="0"/>
  <w15:commentEx w15:paraId="564391DA" w15:done="0"/>
  <w15:commentEx w15:paraId="569F7ADB" w15:done="0"/>
  <w15:commentEx w15:paraId="184F31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254B4F6" w16cex:dateUtc="2025-12-02T08:26:00Z"/>
  <w16cex:commentExtensible w16cex:durableId="0432F4BD" w16cex:dateUtc="2025-12-02T09:09:00Z"/>
  <w16cex:commentExtensible w16cex:durableId="51031855" w16cex:dateUtc="2025-12-02T09:15:00Z"/>
  <w16cex:commentExtensible w16cex:durableId="64ECA283" w16cex:dateUtc="2025-12-02T09:22:00Z"/>
  <w16cex:commentExtensible w16cex:durableId="03675436" w16cex:dateUtc="2025-12-02T09:25:00Z"/>
  <w16cex:commentExtensible w16cex:durableId="443B1226" w16cex:dateUtc="2025-12-02T09:31:00Z"/>
  <w16cex:commentExtensible w16cex:durableId="12B278FE" w16cex:dateUtc="2025-12-02T09:34:00Z"/>
  <w16cex:commentExtensible w16cex:durableId="023BC655" w16cex:dateUtc="2025-12-02T09:39:00Z"/>
  <w16cex:commentExtensible w16cex:durableId="13612C2D" w16cex:dateUtc="2025-12-02T09: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A122E7" w16cid:durableId="5254B4F6"/>
  <w16cid:commentId w16cid:paraId="36E61C1E" w16cid:durableId="0432F4BD"/>
  <w16cid:commentId w16cid:paraId="01554DD8" w16cid:durableId="51031855"/>
  <w16cid:commentId w16cid:paraId="4A9A5E64" w16cid:durableId="64ECA283"/>
  <w16cid:commentId w16cid:paraId="54A81AE2" w16cid:durableId="03675436"/>
  <w16cid:commentId w16cid:paraId="0BF5E553" w16cid:durableId="443B1226"/>
  <w16cid:commentId w16cid:paraId="564391DA" w16cid:durableId="12B278FE"/>
  <w16cid:commentId w16cid:paraId="569F7ADB" w16cid:durableId="023BC655"/>
  <w16cid:commentId w16cid:paraId="184F3157" w16cid:durableId="13612C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7939D3" w14:textId="77777777" w:rsidR="00491ED2" w:rsidRDefault="00491ED2" w:rsidP="007649B3">
      <w:pPr>
        <w:spacing w:after="0" w:line="240" w:lineRule="auto"/>
      </w:pPr>
      <w:r>
        <w:separator/>
      </w:r>
    </w:p>
  </w:endnote>
  <w:endnote w:type="continuationSeparator" w:id="0">
    <w:p w14:paraId="24DC14AB" w14:textId="77777777" w:rsidR="00491ED2" w:rsidRDefault="00491ED2" w:rsidP="00764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10EFB8" w14:textId="77777777" w:rsidR="00F9229A" w:rsidRDefault="00F922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A82F43" w14:textId="77777777" w:rsidR="00491ED2" w:rsidRDefault="00491ED2" w:rsidP="007649B3">
      <w:pPr>
        <w:spacing w:after="0" w:line="240" w:lineRule="auto"/>
      </w:pPr>
      <w:r>
        <w:separator/>
      </w:r>
    </w:p>
  </w:footnote>
  <w:footnote w:type="continuationSeparator" w:id="0">
    <w:p w14:paraId="6C1F9DDE" w14:textId="77777777" w:rsidR="00491ED2" w:rsidRDefault="00491ED2" w:rsidP="007649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lang w:val="fr-FR"/>
      </w:rPr>
      <w:id w:val="-2040662507"/>
      <w:docPartObj>
        <w:docPartGallery w:val="Page Numbers (Top of Page)"/>
        <w:docPartUnique/>
      </w:docPartObj>
    </w:sdtPr>
    <w:sdtEndPr>
      <w:rPr>
        <w:b/>
        <w:bCs/>
        <w:color w:val="auto"/>
        <w:spacing w:val="0"/>
        <w:lang w:val="en-US"/>
      </w:rPr>
    </w:sdtEndPr>
    <w:sdtContent>
      <w:p w14:paraId="58920F18" w14:textId="148EE364" w:rsidR="007649B3" w:rsidRDefault="007649B3">
        <w:pPr>
          <w:pStyle w:val="Header"/>
          <w:pBdr>
            <w:bottom w:val="single" w:sz="4" w:space="1" w:color="D9D9D9" w:themeColor="background1" w:themeShade="D9"/>
          </w:pBdr>
          <w:jc w:val="right"/>
          <w:rPr>
            <w:b/>
            <w:bCs/>
          </w:rPr>
        </w:pPr>
        <w:r>
          <w:rPr>
            <w:color w:val="7F7F7F" w:themeColor="background1" w:themeShade="7F"/>
            <w:spacing w:val="60"/>
            <w:lang w:val="fr-FR"/>
          </w:rPr>
          <w:t>Page</w:t>
        </w:r>
        <w:r>
          <w:rPr>
            <w:lang w:val="fr-FR"/>
          </w:rPr>
          <w:t xml:space="preserve"> | </w:t>
        </w:r>
        <w:r>
          <w:fldChar w:fldCharType="begin"/>
        </w:r>
        <w:r>
          <w:instrText>PAGE   \* MERGEFORMAT</w:instrText>
        </w:r>
        <w:r>
          <w:fldChar w:fldCharType="separate"/>
        </w:r>
        <w:r>
          <w:rPr>
            <w:b/>
            <w:bCs/>
            <w:lang w:val="fr-FR"/>
          </w:rPr>
          <w:t>2</w:t>
        </w:r>
        <w:r>
          <w:rPr>
            <w:b/>
            <w:bCs/>
          </w:rPr>
          <w:fldChar w:fldCharType="end"/>
        </w:r>
      </w:p>
    </w:sdtContent>
  </w:sdt>
  <w:p w14:paraId="29A17017" w14:textId="77777777" w:rsidR="007649B3" w:rsidRDefault="007649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lang w:val="fr-FR"/>
      </w:rPr>
      <w:id w:val="1869717433"/>
      <w:docPartObj>
        <w:docPartGallery w:val="Page Numbers (Top of Page)"/>
        <w:docPartUnique/>
      </w:docPartObj>
    </w:sdtPr>
    <w:sdtEndPr>
      <w:rPr>
        <w:b/>
        <w:bCs/>
        <w:color w:val="auto"/>
        <w:spacing w:val="0"/>
        <w:lang w:val="en-US"/>
      </w:rPr>
    </w:sdtEndPr>
    <w:sdtContent>
      <w:p w14:paraId="6BED5A1E" w14:textId="77777777" w:rsidR="00F9229A" w:rsidRDefault="00F9229A">
        <w:pPr>
          <w:pStyle w:val="Header"/>
          <w:pBdr>
            <w:bottom w:val="single" w:sz="4" w:space="1" w:color="D9D9D9" w:themeColor="background1" w:themeShade="D9"/>
          </w:pBdr>
          <w:jc w:val="right"/>
          <w:rPr>
            <w:b/>
            <w:bCs/>
          </w:rPr>
        </w:pPr>
        <w:r>
          <w:rPr>
            <w:color w:val="7F7F7F" w:themeColor="background1" w:themeShade="7F"/>
            <w:spacing w:val="60"/>
            <w:lang w:val="fr-FR"/>
          </w:rPr>
          <w:t>Page</w:t>
        </w:r>
        <w:r>
          <w:rPr>
            <w:lang w:val="fr-FR"/>
          </w:rPr>
          <w:t xml:space="preserve"> | </w:t>
        </w:r>
        <w:r>
          <w:fldChar w:fldCharType="begin"/>
        </w:r>
        <w:r>
          <w:instrText>PAGE   \* MERGEFORMAT</w:instrText>
        </w:r>
        <w:r>
          <w:fldChar w:fldCharType="separate"/>
        </w:r>
        <w:r>
          <w:rPr>
            <w:b/>
            <w:bCs/>
            <w:lang w:val="fr-FR"/>
          </w:rPr>
          <w:t>2</w:t>
        </w:r>
        <w:r>
          <w:rPr>
            <w:b/>
            <w:bCs/>
          </w:rPr>
          <w:fldChar w:fldCharType="end"/>
        </w:r>
      </w:p>
    </w:sdtContent>
  </w:sdt>
  <w:p w14:paraId="0BA71C20" w14:textId="77777777" w:rsidR="00F9229A" w:rsidRDefault="00F922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93AF1"/>
    <w:multiLevelType w:val="hybridMultilevel"/>
    <w:tmpl w:val="ED0432EC"/>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17030"/>
    <w:multiLevelType w:val="multilevel"/>
    <w:tmpl w:val="20A81C50"/>
    <w:lvl w:ilvl="0">
      <w:start w:val="1"/>
      <w:numFmt w:val="upperRoman"/>
      <w:lvlText w:val="CHAPITRE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35E5F43"/>
    <w:multiLevelType w:val="hybridMultilevel"/>
    <w:tmpl w:val="CE6CA598"/>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E20EF"/>
    <w:multiLevelType w:val="hybridMultilevel"/>
    <w:tmpl w:val="33244CDC"/>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B220B"/>
    <w:multiLevelType w:val="hybridMultilevel"/>
    <w:tmpl w:val="659EC7B0"/>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496465"/>
    <w:multiLevelType w:val="multilevel"/>
    <w:tmpl w:val="B53C4E36"/>
    <w:lvl w:ilvl="0">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 w15:restartNumberingAfterBreak="0">
    <w:nsid w:val="054F65DF"/>
    <w:multiLevelType w:val="multilevel"/>
    <w:tmpl w:val="20A81C50"/>
    <w:lvl w:ilvl="0">
      <w:start w:val="1"/>
      <w:numFmt w:val="upperRoman"/>
      <w:lvlText w:val="CHAPITRE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7C11A10"/>
    <w:multiLevelType w:val="hybridMultilevel"/>
    <w:tmpl w:val="048CEE5E"/>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0C54A3"/>
    <w:multiLevelType w:val="hybridMultilevel"/>
    <w:tmpl w:val="7D8AB042"/>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573FB7"/>
    <w:multiLevelType w:val="hybridMultilevel"/>
    <w:tmpl w:val="3DFC56AC"/>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931E0F"/>
    <w:multiLevelType w:val="hybridMultilevel"/>
    <w:tmpl w:val="9E5E2916"/>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255710"/>
    <w:multiLevelType w:val="hybridMultilevel"/>
    <w:tmpl w:val="B1B4F162"/>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3E208A"/>
    <w:multiLevelType w:val="hybridMultilevel"/>
    <w:tmpl w:val="ECAAC8E8"/>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BE1491"/>
    <w:multiLevelType w:val="hybridMultilevel"/>
    <w:tmpl w:val="8186755A"/>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2C20F2"/>
    <w:multiLevelType w:val="multilevel"/>
    <w:tmpl w:val="D4A44ED8"/>
    <w:lvl w:ilvl="0">
      <w:start w:val="1"/>
      <w:numFmt w:val="upperRoman"/>
      <w:lvlText w:val="CHAPITRE %1."/>
      <w:lvlJc w:val="left"/>
      <w:pPr>
        <w:ind w:left="720" w:hanging="360"/>
      </w:pPr>
      <w:rPr>
        <w:rFonts w:hint="default"/>
      </w:rPr>
    </w:lvl>
    <w:lvl w:ilvl="1">
      <w:start w:val="1"/>
      <w:numFmt w:val="decimal"/>
      <w:lvlText w:val="%1.%2."/>
      <w:lvlJc w:val="left"/>
      <w:pPr>
        <w:tabs>
          <w:tab w:val="num" w:pos="2041"/>
        </w:tabs>
        <w:ind w:left="1440" w:hanging="79"/>
      </w:pPr>
      <w:rPr>
        <w:rFonts w:hint="default"/>
      </w:rPr>
    </w:lvl>
    <w:lvl w:ilvl="2">
      <w:start w:val="1"/>
      <w:numFmt w:val="decimal"/>
      <w:lvlText w:val="%1.%2.%3."/>
      <w:lvlJc w:val="right"/>
      <w:pPr>
        <w:tabs>
          <w:tab w:val="num" w:pos="2892"/>
        </w:tabs>
        <w:ind w:left="2160" w:firstLine="732"/>
      </w:pPr>
      <w:rPr>
        <w:rFonts w:hint="default"/>
      </w:rPr>
    </w:lvl>
    <w:lvl w:ilvl="3">
      <w:start w:val="1"/>
      <w:numFmt w:val="decimal"/>
      <w:lvlText w:val="%1.%2.%3.%4."/>
      <w:lvlJc w:val="left"/>
      <w:pPr>
        <w:ind w:left="2880" w:hanging="725"/>
      </w:pPr>
      <w:rPr>
        <w:rFonts w:hint="default"/>
      </w:rPr>
    </w:lvl>
    <w:lvl w:ilvl="4">
      <w:start w:val="1"/>
      <w:numFmt w:val="decimal"/>
      <w:lvlText w:val="%1.%2.%3.%4.%5."/>
      <w:lvlJc w:val="left"/>
      <w:pPr>
        <w:ind w:left="3600" w:hanging="1445"/>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1501771E"/>
    <w:multiLevelType w:val="hybridMultilevel"/>
    <w:tmpl w:val="2670EC52"/>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2143AB"/>
    <w:multiLevelType w:val="hybridMultilevel"/>
    <w:tmpl w:val="6EA8B77E"/>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700944"/>
    <w:multiLevelType w:val="hybridMultilevel"/>
    <w:tmpl w:val="5FDAC60A"/>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AC5A03"/>
    <w:multiLevelType w:val="hybridMultilevel"/>
    <w:tmpl w:val="FBFEC8BA"/>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E01B25"/>
    <w:multiLevelType w:val="hybridMultilevel"/>
    <w:tmpl w:val="00504A42"/>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060DAE"/>
    <w:multiLevelType w:val="hybridMultilevel"/>
    <w:tmpl w:val="FE942B20"/>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C641BB"/>
    <w:multiLevelType w:val="hybridMultilevel"/>
    <w:tmpl w:val="EB907EFA"/>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2C0DC7"/>
    <w:multiLevelType w:val="hybridMultilevel"/>
    <w:tmpl w:val="8EB2DAD4"/>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815770"/>
    <w:multiLevelType w:val="hybridMultilevel"/>
    <w:tmpl w:val="4B182F3C"/>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4A7C98"/>
    <w:multiLevelType w:val="hybridMultilevel"/>
    <w:tmpl w:val="44C46030"/>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DD6185"/>
    <w:multiLevelType w:val="multilevel"/>
    <w:tmpl w:val="20A81C50"/>
    <w:lvl w:ilvl="0">
      <w:start w:val="1"/>
      <w:numFmt w:val="upperRoman"/>
      <w:lvlText w:val="CHAPITRE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22BA0259"/>
    <w:multiLevelType w:val="hybridMultilevel"/>
    <w:tmpl w:val="5DB20844"/>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830930"/>
    <w:multiLevelType w:val="hybridMultilevel"/>
    <w:tmpl w:val="703AC9CA"/>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B16C6C"/>
    <w:multiLevelType w:val="hybridMultilevel"/>
    <w:tmpl w:val="60203D58"/>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C7351C"/>
    <w:multiLevelType w:val="hybridMultilevel"/>
    <w:tmpl w:val="4B86D29A"/>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E9561B"/>
    <w:multiLevelType w:val="hybridMultilevel"/>
    <w:tmpl w:val="3E4A16C0"/>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B13B9B"/>
    <w:multiLevelType w:val="hybridMultilevel"/>
    <w:tmpl w:val="D338B58E"/>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03377F"/>
    <w:multiLevelType w:val="multilevel"/>
    <w:tmpl w:val="50DEDB38"/>
    <w:lvl w:ilvl="0">
      <w:start w:val="1"/>
      <w:numFmt w:val="upperRoman"/>
      <w:lvlText w:val="CHAPITRE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2CEF02B3"/>
    <w:multiLevelType w:val="hybridMultilevel"/>
    <w:tmpl w:val="749E7194"/>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F85D9E"/>
    <w:multiLevelType w:val="hybridMultilevel"/>
    <w:tmpl w:val="8118E296"/>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EA80D45"/>
    <w:multiLevelType w:val="hybridMultilevel"/>
    <w:tmpl w:val="949A543E"/>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537279"/>
    <w:multiLevelType w:val="multilevel"/>
    <w:tmpl w:val="20A81C50"/>
    <w:lvl w:ilvl="0">
      <w:start w:val="1"/>
      <w:numFmt w:val="upperRoman"/>
      <w:lvlText w:val="CHAPITRE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322A4395"/>
    <w:multiLevelType w:val="multilevel"/>
    <w:tmpl w:val="20A81C50"/>
    <w:lvl w:ilvl="0">
      <w:start w:val="1"/>
      <w:numFmt w:val="upperRoman"/>
      <w:lvlText w:val="CHAPITRE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38BF29F5"/>
    <w:multiLevelType w:val="hybridMultilevel"/>
    <w:tmpl w:val="CDACFB78"/>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9F831BF"/>
    <w:multiLevelType w:val="hybridMultilevel"/>
    <w:tmpl w:val="57FA66B0"/>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C2D5793"/>
    <w:multiLevelType w:val="hybridMultilevel"/>
    <w:tmpl w:val="D1901796"/>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68E0B8B"/>
    <w:multiLevelType w:val="hybridMultilevel"/>
    <w:tmpl w:val="009A87C6"/>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DC7709"/>
    <w:multiLevelType w:val="hybridMultilevel"/>
    <w:tmpl w:val="CB74A4CC"/>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F64F72"/>
    <w:multiLevelType w:val="hybridMultilevel"/>
    <w:tmpl w:val="1160D3D2"/>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6F6047"/>
    <w:multiLevelType w:val="hybridMultilevel"/>
    <w:tmpl w:val="7F185D04"/>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7856C9"/>
    <w:multiLevelType w:val="hybridMultilevel"/>
    <w:tmpl w:val="4F1E873C"/>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AB83808"/>
    <w:multiLevelType w:val="hybridMultilevel"/>
    <w:tmpl w:val="93A8329C"/>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C6C0560"/>
    <w:multiLevelType w:val="hybridMultilevel"/>
    <w:tmpl w:val="B8262F1A"/>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252E01"/>
    <w:multiLevelType w:val="hybridMultilevel"/>
    <w:tmpl w:val="40D8F36C"/>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E880B71"/>
    <w:multiLevelType w:val="multilevel"/>
    <w:tmpl w:val="26840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A14639"/>
    <w:multiLevelType w:val="multilevel"/>
    <w:tmpl w:val="5AB43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D50E7D"/>
    <w:multiLevelType w:val="hybridMultilevel"/>
    <w:tmpl w:val="F3967DE0"/>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314765C"/>
    <w:multiLevelType w:val="multilevel"/>
    <w:tmpl w:val="20A81C50"/>
    <w:styleLink w:val="Style1"/>
    <w:lvl w:ilvl="0">
      <w:start w:val="1"/>
      <w:numFmt w:val="upperRoman"/>
      <w:lvlText w:val="CHAPITRE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15:restartNumberingAfterBreak="0">
    <w:nsid w:val="53B17643"/>
    <w:multiLevelType w:val="hybridMultilevel"/>
    <w:tmpl w:val="64DEF4FA"/>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3E00E27"/>
    <w:multiLevelType w:val="hybridMultilevel"/>
    <w:tmpl w:val="2CE47258"/>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5E6105F"/>
    <w:multiLevelType w:val="hybridMultilevel"/>
    <w:tmpl w:val="98965A30"/>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70F2389"/>
    <w:multiLevelType w:val="hybridMultilevel"/>
    <w:tmpl w:val="14B6CF82"/>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A007767"/>
    <w:multiLevelType w:val="hybridMultilevel"/>
    <w:tmpl w:val="15A4ADE8"/>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A6E6564"/>
    <w:multiLevelType w:val="multilevel"/>
    <w:tmpl w:val="20A81C50"/>
    <w:lvl w:ilvl="0">
      <w:start w:val="1"/>
      <w:numFmt w:val="upperRoman"/>
      <w:lvlText w:val="CHAPITRE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9" w15:restartNumberingAfterBreak="0">
    <w:nsid w:val="5C63191D"/>
    <w:multiLevelType w:val="multilevel"/>
    <w:tmpl w:val="20A81C50"/>
    <w:lvl w:ilvl="0">
      <w:start w:val="1"/>
      <w:numFmt w:val="upperRoman"/>
      <w:lvlText w:val="CHAPITRE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15:restartNumberingAfterBreak="0">
    <w:nsid w:val="5C724565"/>
    <w:multiLevelType w:val="hybridMultilevel"/>
    <w:tmpl w:val="C7E66FEE"/>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CF60E61"/>
    <w:multiLevelType w:val="hybridMultilevel"/>
    <w:tmpl w:val="E36C645E"/>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D4B41A3"/>
    <w:multiLevelType w:val="hybridMultilevel"/>
    <w:tmpl w:val="9D7C45CE"/>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FA33E49"/>
    <w:multiLevelType w:val="hybridMultilevel"/>
    <w:tmpl w:val="62AE198E"/>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FDC3EC8"/>
    <w:multiLevelType w:val="hybridMultilevel"/>
    <w:tmpl w:val="7E52858A"/>
    <w:lvl w:ilvl="0" w:tplc="4210C478">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5" w15:restartNumberingAfterBreak="0">
    <w:nsid w:val="61204F32"/>
    <w:multiLevelType w:val="hybridMultilevel"/>
    <w:tmpl w:val="D3201A28"/>
    <w:lvl w:ilvl="0" w:tplc="4210C47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1A07817"/>
    <w:multiLevelType w:val="hybridMultilevel"/>
    <w:tmpl w:val="C02851A8"/>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2EB1326"/>
    <w:multiLevelType w:val="multilevel"/>
    <w:tmpl w:val="20A81C50"/>
    <w:lvl w:ilvl="0">
      <w:start w:val="1"/>
      <w:numFmt w:val="upperRoman"/>
      <w:lvlText w:val="CHAPITRE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8" w15:restartNumberingAfterBreak="0">
    <w:nsid w:val="63587E4A"/>
    <w:multiLevelType w:val="hybridMultilevel"/>
    <w:tmpl w:val="82928EF6"/>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5CD27A1"/>
    <w:multiLevelType w:val="hybridMultilevel"/>
    <w:tmpl w:val="2CE81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7DA5D19"/>
    <w:multiLevelType w:val="hybridMultilevel"/>
    <w:tmpl w:val="939A0F00"/>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9BC2745"/>
    <w:multiLevelType w:val="multilevel"/>
    <w:tmpl w:val="20A81C50"/>
    <w:lvl w:ilvl="0">
      <w:start w:val="1"/>
      <w:numFmt w:val="upperRoman"/>
      <w:lvlText w:val="CHAPITRE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2" w15:restartNumberingAfterBreak="0">
    <w:nsid w:val="6C6704D5"/>
    <w:multiLevelType w:val="hybridMultilevel"/>
    <w:tmpl w:val="118EF3BE"/>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F167F52"/>
    <w:multiLevelType w:val="hybridMultilevel"/>
    <w:tmpl w:val="84D2E1BC"/>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F3F21E0"/>
    <w:multiLevelType w:val="hybridMultilevel"/>
    <w:tmpl w:val="9BBE4676"/>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F4D2826"/>
    <w:multiLevelType w:val="hybridMultilevel"/>
    <w:tmpl w:val="FA0404DA"/>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4DB5624"/>
    <w:multiLevelType w:val="hybridMultilevel"/>
    <w:tmpl w:val="DF1245AC"/>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5B149CD"/>
    <w:multiLevelType w:val="multilevel"/>
    <w:tmpl w:val="D4A44ED8"/>
    <w:lvl w:ilvl="0">
      <w:start w:val="1"/>
      <w:numFmt w:val="upperRoman"/>
      <w:lvlText w:val="CHAPITRE %1."/>
      <w:lvlJc w:val="left"/>
      <w:pPr>
        <w:ind w:left="720" w:hanging="360"/>
      </w:pPr>
      <w:rPr>
        <w:rFonts w:hint="default"/>
      </w:rPr>
    </w:lvl>
    <w:lvl w:ilvl="1">
      <w:start w:val="1"/>
      <w:numFmt w:val="decimal"/>
      <w:lvlText w:val="%1.%2."/>
      <w:lvlJc w:val="left"/>
      <w:pPr>
        <w:tabs>
          <w:tab w:val="num" w:pos="2041"/>
        </w:tabs>
        <w:ind w:left="1440" w:hanging="79"/>
      </w:pPr>
      <w:rPr>
        <w:rFonts w:hint="default"/>
      </w:rPr>
    </w:lvl>
    <w:lvl w:ilvl="2">
      <w:start w:val="1"/>
      <w:numFmt w:val="decimal"/>
      <w:lvlText w:val="%1.%2.%3."/>
      <w:lvlJc w:val="right"/>
      <w:pPr>
        <w:tabs>
          <w:tab w:val="num" w:pos="2892"/>
        </w:tabs>
        <w:ind w:left="2160" w:firstLine="732"/>
      </w:pPr>
      <w:rPr>
        <w:rFonts w:hint="default"/>
      </w:rPr>
    </w:lvl>
    <w:lvl w:ilvl="3">
      <w:start w:val="1"/>
      <w:numFmt w:val="decimal"/>
      <w:lvlText w:val="%1.%2.%3.%4."/>
      <w:lvlJc w:val="left"/>
      <w:pPr>
        <w:ind w:left="2880" w:hanging="725"/>
      </w:pPr>
      <w:rPr>
        <w:rFonts w:hint="default"/>
      </w:rPr>
    </w:lvl>
    <w:lvl w:ilvl="4">
      <w:start w:val="1"/>
      <w:numFmt w:val="decimal"/>
      <w:lvlText w:val="%1.%2.%3.%4.%5."/>
      <w:lvlJc w:val="left"/>
      <w:pPr>
        <w:ind w:left="3600" w:hanging="1445"/>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8" w15:restartNumberingAfterBreak="0">
    <w:nsid w:val="77F414E5"/>
    <w:multiLevelType w:val="hybridMultilevel"/>
    <w:tmpl w:val="A348842E"/>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88B2DFD"/>
    <w:multiLevelType w:val="hybridMultilevel"/>
    <w:tmpl w:val="F7701A04"/>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CAD3E56"/>
    <w:multiLevelType w:val="hybridMultilevel"/>
    <w:tmpl w:val="38E6274C"/>
    <w:lvl w:ilvl="0" w:tplc="4210C4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E3179F4"/>
    <w:multiLevelType w:val="multilevel"/>
    <w:tmpl w:val="11647CD2"/>
    <w:lvl w:ilvl="0">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16cid:durableId="1074661482">
    <w:abstractNumId w:val="71"/>
  </w:num>
  <w:num w:numId="2" w16cid:durableId="387143501">
    <w:abstractNumId w:val="79"/>
  </w:num>
  <w:num w:numId="3" w16cid:durableId="395202826">
    <w:abstractNumId w:val="63"/>
  </w:num>
  <w:num w:numId="4" w16cid:durableId="499123037">
    <w:abstractNumId w:val="75"/>
  </w:num>
  <w:num w:numId="5" w16cid:durableId="945116631">
    <w:abstractNumId w:val="70"/>
  </w:num>
  <w:num w:numId="6" w16cid:durableId="1403987432">
    <w:abstractNumId w:val="0"/>
  </w:num>
  <w:num w:numId="7" w16cid:durableId="39405959">
    <w:abstractNumId w:val="77"/>
  </w:num>
  <w:num w:numId="8" w16cid:durableId="1513256511">
    <w:abstractNumId w:val="52"/>
  </w:num>
  <w:num w:numId="9" w16cid:durableId="1259871428">
    <w:abstractNumId w:val="14"/>
  </w:num>
  <w:num w:numId="10" w16cid:durableId="1983658633">
    <w:abstractNumId w:val="1"/>
  </w:num>
  <w:num w:numId="11" w16cid:durableId="585461288">
    <w:abstractNumId w:val="37"/>
  </w:num>
  <w:num w:numId="12" w16cid:durableId="433866538">
    <w:abstractNumId w:val="43"/>
  </w:num>
  <w:num w:numId="13" w16cid:durableId="1370686580">
    <w:abstractNumId w:val="11"/>
  </w:num>
  <w:num w:numId="14" w16cid:durableId="1242718921">
    <w:abstractNumId w:val="9"/>
  </w:num>
  <w:num w:numId="15" w16cid:durableId="1778058044">
    <w:abstractNumId w:val="46"/>
  </w:num>
  <w:num w:numId="16" w16cid:durableId="1877815649">
    <w:abstractNumId w:val="12"/>
  </w:num>
  <w:num w:numId="17" w16cid:durableId="428042999">
    <w:abstractNumId w:val="41"/>
  </w:num>
  <w:num w:numId="18" w16cid:durableId="1562666272">
    <w:abstractNumId w:val="51"/>
  </w:num>
  <w:num w:numId="19" w16cid:durableId="1977179847">
    <w:abstractNumId w:val="53"/>
  </w:num>
  <w:num w:numId="20" w16cid:durableId="332951810">
    <w:abstractNumId w:val="31"/>
  </w:num>
  <w:num w:numId="21" w16cid:durableId="388843236">
    <w:abstractNumId w:val="67"/>
  </w:num>
  <w:num w:numId="22" w16cid:durableId="1097335868">
    <w:abstractNumId w:val="28"/>
  </w:num>
  <w:num w:numId="23" w16cid:durableId="890649644">
    <w:abstractNumId w:val="34"/>
  </w:num>
  <w:num w:numId="24" w16cid:durableId="1476406827">
    <w:abstractNumId w:val="72"/>
  </w:num>
  <w:num w:numId="25" w16cid:durableId="1424228898">
    <w:abstractNumId w:val="78"/>
  </w:num>
  <w:num w:numId="26" w16cid:durableId="807208164">
    <w:abstractNumId w:val="66"/>
  </w:num>
  <w:num w:numId="27" w16cid:durableId="990527700">
    <w:abstractNumId w:val="54"/>
  </w:num>
  <w:num w:numId="28" w16cid:durableId="1387416508">
    <w:abstractNumId w:val="24"/>
  </w:num>
  <w:num w:numId="29" w16cid:durableId="1597982260">
    <w:abstractNumId w:val="3"/>
  </w:num>
  <w:num w:numId="30" w16cid:durableId="1295597141">
    <w:abstractNumId w:val="15"/>
  </w:num>
  <w:num w:numId="31" w16cid:durableId="1218543355">
    <w:abstractNumId w:val="38"/>
  </w:num>
  <w:num w:numId="32" w16cid:durableId="2097820715">
    <w:abstractNumId w:val="23"/>
  </w:num>
  <w:num w:numId="33" w16cid:durableId="687216772">
    <w:abstractNumId w:val="32"/>
  </w:num>
  <w:num w:numId="34" w16cid:durableId="1649702247">
    <w:abstractNumId w:val="42"/>
  </w:num>
  <w:num w:numId="35" w16cid:durableId="669453248">
    <w:abstractNumId w:val="2"/>
  </w:num>
  <w:num w:numId="36" w16cid:durableId="301277266">
    <w:abstractNumId w:val="26"/>
  </w:num>
  <w:num w:numId="37" w16cid:durableId="2122873167">
    <w:abstractNumId w:val="21"/>
  </w:num>
  <w:num w:numId="38" w16cid:durableId="1734430943">
    <w:abstractNumId w:val="35"/>
  </w:num>
  <w:num w:numId="39" w16cid:durableId="1996755844">
    <w:abstractNumId w:val="56"/>
  </w:num>
  <w:num w:numId="40" w16cid:durableId="1497571695">
    <w:abstractNumId w:val="68"/>
  </w:num>
  <w:num w:numId="41" w16cid:durableId="1686201795">
    <w:abstractNumId w:val="44"/>
  </w:num>
  <w:num w:numId="42" w16cid:durableId="2012099932">
    <w:abstractNumId w:val="58"/>
  </w:num>
  <w:num w:numId="43" w16cid:durableId="1552038614">
    <w:abstractNumId w:val="64"/>
  </w:num>
  <w:num w:numId="44" w16cid:durableId="937522879">
    <w:abstractNumId w:val="61"/>
  </w:num>
  <w:num w:numId="45" w16cid:durableId="1792477523">
    <w:abstractNumId w:val="73"/>
  </w:num>
  <w:num w:numId="46" w16cid:durableId="1952668716">
    <w:abstractNumId w:val="57"/>
  </w:num>
  <w:num w:numId="47" w16cid:durableId="2128813246">
    <w:abstractNumId w:val="47"/>
  </w:num>
  <w:num w:numId="48" w16cid:durableId="1180851598">
    <w:abstractNumId w:val="59"/>
  </w:num>
  <w:num w:numId="49" w16cid:durableId="1691836486">
    <w:abstractNumId w:val="30"/>
  </w:num>
  <w:num w:numId="50" w16cid:durableId="786968362">
    <w:abstractNumId w:val="7"/>
  </w:num>
  <w:num w:numId="51" w16cid:durableId="1954898914">
    <w:abstractNumId w:val="27"/>
  </w:num>
  <w:num w:numId="52" w16cid:durableId="1277253197">
    <w:abstractNumId w:val="18"/>
  </w:num>
  <w:num w:numId="53" w16cid:durableId="1341857422">
    <w:abstractNumId w:val="65"/>
  </w:num>
  <w:num w:numId="54" w16cid:durableId="327486791">
    <w:abstractNumId w:val="6"/>
  </w:num>
  <w:num w:numId="55" w16cid:durableId="108015162">
    <w:abstractNumId w:val="25"/>
  </w:num>
  <w:num w:numId="56" w16cid:durableId="1827358168">
    <w:abstractNumId w:val="29"/>
  </w:num>
  <w:num w:numId="57" w16cid:durableId="265308846">
    <w:abstractNumId w:val="33"/>
  </w:num>
  <w:num w:numId="58" w16cid:durableId="1042705860">
    <w:abstractNumId w:val="45"/>
  </w:num>
  <w:num w:numId="59" w16cid:durableId="1749419764">
    <w:abstractNumId w:val="76"/>
  </w:num>
  <w:num w:numId="60" w16cid:durableId="1892766254">
    <w:abstractNumId w:val="74"/>
  </w:num>
  <w:num w:numId="61" w16cid:durableId="1652253582">
    <w:abstractNumId w:val="17"/>
  </w:num>
  <w:num w:numId="62" w16cid:durableId="1380327603">
    <w:abstractNumId w:val="39"/>
  </w:num>
  <w:num w:numId="63" w16cid:durableId="313485936">
    <w:abstractNumId w:val="22"/>
  </w:num>
  <w:num w:numId="64" w16cid:durableId="1580014750">
    <w:abstractNumId w:val="4"/>
  </w:num>
  <w:num w:numId="65" w16cid:durableId="1970932648">
    <w:abstractNumId w:val="60"/>
  </w:num>
  <w:num w:numId="66" w16cid:durableId="1409035230">
    <w:abstractNumId w:val="20"/>
  </w:num>
  <w:num w:numId="67" w16cid:durableId="417755615">
    <w:abstractNumId w:val="40"/>
  </w:num>
  <w:num w:numId="68" w16cid:durableId="1321273994">
    <w:abstractNumId w:val="10"/>
  </w:num>
  <w:num w:numId="69" w16cid:durableId="566841312">
    <w:abstractNumId w:val="16"/>
  </w:num>
  <w:num w:numId="70" w16cid:durableId="597250841">
    <w:abstractNumId w:val="36"/>
  </w:num>
  <w:num w:numId="71" w16cid:durableId="899826601">
    <w:abstractNumId w:val="62"/>
  </w:num>
  <w:num w:numId="72" w16cid:durableId="572741048">
    <w:abstractNumId w:val="48"/>
  </w:num>
  <w:num w:numId="73" w16cid:durableId="639463129">
    <w:abstractNumId w:val="55"/>
  </w:num>
  <w:num w:numId="74" w16cid:durableId="1162354503">
    <w:abstractNumId w:val="19"/>
  </w:num>
  <w:num w:numId="75" w16cid:durableId="706181945">
    <w:abstractNumId w:val="13"/>
  </w:num>
  <w:num w:numId="76" w16cid:durableId="897935131">
    <w:abstractNumId w:val="50"/>
  </w:num>
  <w:num w:numId="77" w16cid:durableId="1234975253">
    <w:abstractNumId w:val="49"/>
  </w:num>
  <w:num w:numId="78" w16cid:durableId="1279800390">
    <w:abstractNumId w:val="5"/>
  </w:num>
  <w:num w:numId="79" w16cid:durableId="1179199463">
    <w:abstractNumId w:val="81"/>
  </w:num>
  <w:num w:numId="80" w16cid:durableId="1835367975">
    <w:abstractNumId w:val="69"/>
  </w:num>
  <w:num w:numId="81" w16cid:durableId="1155798987">
    <w:abstractNumId w:val="80"/>
  </w:num>
  <w:num w:numId="82" w16cid:durableId="1629820005">
    <w:abstractNumId w:val="8"/>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wamba Kasongo, Dahouda (Katanga - CD)">
    <w15:presenceInfo w15:providerId="AD" w15:userId="S::Dahouda.Mwamba@kamotocopper.com::e4268f9b-c638-4d63-9d6c-3dbff631d9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trackRevisions/>
  <w:defaultTabStop w:val="720"/>
  <w:doNotShadeFormData/>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5E8"/>
    <w:rsid w:val="000067F2"/>
    <w:rsid w:val="00010A0E"/>
    <w:rsid w:val="00015919"/>
    <w:rsid w:val="000532FD"/>
    <w:rsid w:val="000535D5"/>
    <w:rsid w:val="00070334"/>
    <w:rsid w:val="000838A3"/>
    <w:rsid w:val="0009188F"/>
    <w:rsid w:val="000A37E2"/>
    <w:rsid w:val="000B1043"/>
    <w:rsid w:val="000B662D"/>
    <w:rsid w:val="000B6FFB"/>
    <w:rsid w:val="000B7C4C"/>
    <w:rsid w:val="000D29DE"/>
    <w:rsid w:val="000D3004"/>
    <w:rsid w:val="000E4E4C"/>
    <w:rsid w:val="000F146B"/>
    <w:rsid w:val="00100C72"/>
    <w:rsid w:val="001130C4"/>
    <w:rsid w:val="001144EA"/>
    <w:rsid w:val="001245EE"/>
    <w:rsid w:val="001330B5"/>
    <w:rsid w:val="00134761"/>
    <w:rsid w:val="001501B4"/>
    <w:rsid w:val="00156433"/>
    <w:rsid w:val="001701BB"/>
    <w:rsid w:val="001744FB"/>
    <w:rsid w:val="00176424"/>
    <w:rsid w:val="001D2C24"/>
    <w:rsid w:val="001E3B97"/>
    <w:rsid w:val="00221016"/>
    <w:rsid w:val="00221EA5"/>
    <w:rsid w:val="00244CF3"/>
    <w:rsid w:val="00261DE4"/>
    <w:rsid w:val="00262B9D"/>
    <w:rsid w:val="002861C4"/>
    <w:rsid w:val="002905EE"/>
    <w:rsid w:val="002A1B9B"/>
    <w:rsid w:val="002A2EE2"/>
    <w:rsid w:val="002B187A"/>
    <w:rsid w:val="002C4BB3"/>
    <w:rsid w:val="002C7E04"/>
    <w:rsid w:val="002D297E"/>
    <w:rsid w:val="002F214E"/>
    <w:rsid w:val="00304136"/>
    <w:rsid w:val="00313A06"/>
    <w:rsid w:val="0033067A"/>
    <w:rsid w:val="003339F7"/>
    <w:rsid w:val="00333BBA"/>
    <w:rsid w:val="003468D8"/>
    <w:rsid w:val="003620F9"/>
    <w:rsid w:val="00372F31"/>
    <w:rsid w:val="003740C6"/>
    <w:rsid w:val="00390D71"/>
    <w:rsid w:val="003972F9"/>
    <w:rsid w:val="003D5D33"/>
    <w:rsid w:val="003E07B3"/>
    <w:rsid w:val="00402482"/>
    <w:rsid w:val="00402FDB"/>
    <w:rsid w:val="004100FC"/>
    <w:rsid w:val="00420C48"/>
    <w:rsid w:val="004379BC"/>
    <w:rsid w:val="0045479D"/>
    <w:rsid w:val="00485941"/>
    <w:rsid w:val="00491ED2"/>
    <w:rsid w:val="004A1926"/>
    <w:rsid w:val="004B6EF7"/>
    <w:rsid w:val="004C4D9F"/>
    <w:rsid w:val="004E4764"/>
    <w:rsid w:val="00525D58"/>
    <w:rsid w:val="00527EAB"/>
    <w:rsid w:val="0054052B"/>
    <w:rsid w:val="00541107"/>
    <w:rsid w:val="005459F9"/>
    <w:rsid w:val="00575A38"/>
    <w:rsid w:val="00592466"/>
    <w:rsid w:val="005B4918"/>
    <w:rsid w:val="005C33DD"/>
    <w:rsid w:val="005D1AFF"/>
    <w:rsid w:val="005D5B96"/>
    <w:rsid w:val="005E2D7A"/>
    <w:rsid w:val="005E742D"/>
    <w:rsid w:val="005F70D8"/>
    <w:rsid w:val="00646804"/>
    <w:rsid w:val="00651A88"/>
    <w:rsid w:val="00652200"/>
    <w:rsid w:val="0065258C"/>
    <w:rsid w:val="00681E6E"/>
    <w:rsid w:val="00690D69"/>
    <w:rsid w:val="006D40B0"/>
    <w:rsid w:val="006E4206"/>
    <w:rsid w:val="006F59EB"/>
    <w:rsid w:val="00721DFB"/>
    <w:rsid w:val="007243CA"/>
    <w:rsid w:val="00745EDC"/>
    <w:rsid w:val="007649B3"/>
    <w:rsid w:val="00771030"/>
    <w:rsid w:val="00775FE0"/>
    <w:rsid w:val="00790AE4"/>
    <w:rsid w:val="00795E47"/>
    <w:rsid w:val="007B048E"/>
    <w:rsid w:val="007B063C"/>
    <w:rsid w:val="007B2D68"/>
    <w:rsid w:val="007C5306"/>
    <w:rsid w:val="007D0ABD"/>
    <w:rsid w:val="007D0F02"/>
    <w:rsid w:val="008164E2"/>
    <w:rsid w:val="00820DFC"/>
    <w:rsid w:val="00854301"/>
    <w:rsid w:val="00854F90"/>
    <w:rsid w:val="00881F61"/>
    <w:rsid w:val="00882C76"/>
    <w:rsid w:val="0088440A"/>
    <w:rsid w:val="00897D91"/>
    <w:rsid w:val="008B7BC6"/>
    <w:rsid w:val="008D2931"/>
    <w:rsid w:val="008D3E38"/>
    <w:rsid w:val="008E315C"/>
    <w:rsid w:val="0091095D"/>
    <w:rsid w:val="009172EE"/>
    <w:rsid w:val="00923F05"/>
    <w:rsid w:val="009324D1"/>
    <w:rsid w:val="0093595E"/>
    <w:rsid w:val="00985883"/>
    <w:rsid w:val="00987879"/>
    <w:rsid w:val="009D5A92"/>
    <w:rsid w:val="009F1F48"/>
    <w:rsid w:val="00A13AE7"/>
    <w:rsid w:val="00A521E2"/>
    <w:rsid w:val="00A81CDF"/>
    <w:rsid w:val="00A91B9C"/>
    <w:rsid w:val="00AA300E"/>
    <w:rsid w:val="00AA7FB9"/>
    <w:rsid w:val="00AF1F04"/>
    <w:rsid w:val="00B051F4"/>
    <w:rsid w:val="00B20054"/>
    <w:rsid w:val="00B32C06"/>
    <w:rsid w:val="00B35A21"/>
    <w:rsid w:val="00B43004"/>
    <w:rsid w:val="00B56CFB"/>
    <w:rsid w:val="00B64DC2"/>
    <w:rsid w:val="00BA719A"/>
    <w:rsid w:val="00BB06EA"/>
    <w:rsid w:val="00BB7C21"/>
    <w:rsid w:val="00BD27F2"/>
    <w:rsid w:val="00C04AC7"/>
    <w:rsid w:val="00C104AE"/>
    <w:rsid w:val="00C201B1"/>
    <w:rsid w:val="00C4134E"/>
    <w:rsid w:val="00C4360E"/>
    <w:rsid w:val="00C55A1A"/>
    <w:rsid w:val="00C65AD2"/>
    <w:rsid w:val="00C67397"/>
    <w:rsid w:val="00C75550"/>
    <w:rsid w:val="00C77681"/>
    <w:rsid w:val="00CA419F"/>
    <w:rsid w:val="00CB3A1A"/>
    <w:rsid w:val="00CE44DC"/>
    <w:rsid w:val="00D12A61"/>
    <w:rsid w:val="00D203EB"/>
    <w:rsid w:val="00D26A20"/>
    <w:rsid w:val="00D4010C"/>
    <w:rsid w:val="00D666B5"/>
    <w:rsid w:val="00D70E3A"/>
    <w:rsid w:val="00D7735B"/>
    <w:rsid w:val="00D925FD"/>
    <w:rsid w:val="00DD70FE"/>
    <w:rsid w:val="00DD7192"/>
    <w:rsid w:val="00DF51A6"/>
    <w:rsid w:val="00DF6C34"/>
    <w:rsid w:val="00E165E8"/>
    <w:rsid w:val="00E16C0E"/>
    <w:rsid w:val="00E44EE5"/>
    <w:rsid w:val="00E8545A"/>
    <w:rsid w:val="00E94DD2"/>
    <w:rsid w:val="00E9698C"/>
    <w:rsid w:val="00EA66B8"/>
    <w:rsid w:val="00EB75D7"/>
    <w:rsid w:val="00EC0060"/>
    <w:rsid w:val="00EC59D5"/>
    <w:rsid w:val="00EE02BF"/>
    <w:rsid w:val="00EE6D6B"/>
    <w:rsid w:val="00EF023E"/>
    <w:rsid w:val="00F215D6"/>
    <w:rsid w:val="00F264E6"/>
    <w:rsid w:val="00F27DA9"/>
    <w:rsid w:val="00F328EC"/>
    <w:rsid w:val="00F40118"/>
    <w:rsid w:val="00F4080F"/>
    <w:rsid w:val="00F75028"/>
    <w:rsid w:val="00F80F6B"/>
    <w:rsid w:val="00F8429B"/>
    <w:rsid w:val="00F9229A"/>
    <w:rsid w:val="00FA1B47"/>
    <w:rsid w:val="00FA621F"/>
    <w:rsid w:val="00FF51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30D00"/>
  <w15:docId w15:val="{6AA1FB4B-5E1E-4481-ABEB-5F0C38452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Unresolved Mention" w:uiPriority="99"/>
  </w:latentStyles>
  <w:style w:type="paragraph" w:default="1" w:styleId="Normal">
    <w:name w:val="Normal"/>
    <w:qFormat/>
    <w:rsid w:val="00EF023E"/>
    <w:pPr>
      <w:spacing w:after="200" w:line="276"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B051F4"/>
    <w:pPr>
      <w:keepNext/>
      <w:spacing w:before="240" w:after="60"/>
      <w:jc w:val="center"/>
      <w:outlineLvl w:val="0"/>
    </w:pPr>
    <w:rPr>
      <w:b/>
      <w:bCs/>
      <w:caps/>
      <w:kern w:val="32"/>
      <w:szCs w:val="32"/>
    </w:rPr>
  </w:style>
  <w:style w:type="paragraph" w:styleId="Heading2">
    <w:name w:val="heading 2"/>
    <w:basedOn w:val="Normal"/>
    <w:next w:val="Normal"/>
    <w:link w:val="Heading2Char"/>
    <w:qFormat/>
    <w:rsid w:val="00E16C0E"/>
    <w:pPr>
      <w:keepNext/>
      <w:spacing w:before="240" w:after="60"/>
      <w:jc w:val="left"/>
      <w:outlineLvl w:val="1"/>
    </w:pPr>
    <w:rPr>
      <w:b/>
      <w:bCs/>
      <w:iCs/>
      <w:szCs w:val="28"/>
    </w:rPr>
  </w:style>
  <w:style w:type="paragraph" w:styleId="Heading3">
    <w:name w:val="heading 3"/>
    <w:basedOn w:val="Normal"/>
    <w:next w:val="Normal"/>
    <w:link w:val="Heading3Char"/>
    <w:qFormat/>
    <w:rsid w:val="00B20054"/>
    <w:pPr>
      <w:keepNext/>
      <w:spacing w:before="240" w:after="60"/>
      <w:jc w:val="left"/>
      <w:outlineLvl w:val="2"/>
    </w:pPr>
    <w:rPr>
      <w:b/>
      <w:bCs/>
      <w:i/>
      <w:szCs w:val="26"/>
    </w:rPr>
  </w:style>
  <w:style w:type="paragraph" w:styleId="Heading4">
    <w:name w:val="heading 4"/>
    <w:basedOn w:val="Normal"/>
    <w:next w:val="Normal"/>
    <w:link w:val="Heading4Char"/>
    <w:qFormat/>
    <w:rsid w:val="00221016"/>
    <w:pPr>
      <w:keepNext/>
      <w:spacing w:before="240" w:after="60"/>
      <w:outlineLvl w:val="3"/>
    </w:pPr>
    <w:rPr>
      <w:bCs/>
      <w:i/>
      <w:szCs w:val="28"/>
    </w:rPr>
  </w:style>
  <w:style w:type="paragraph" w:styleId="Heading5">
    <w:name w:val="heading 5"/>
    <w:basedOn w:val="Normal"/>
    <w:next w:val="Normal"/>
    <w:link w:val="Heading5Char"/>
    <w:qFormat/>
    <w:rsid w:val="00F27DA9"/>
    <w:pPr>
      <w:spacing w:before="240" w:after="60"/>
      <w:outlineLvl w:val="4"/>
    </w:pPr>
    <w:rPr>
      <w:rFonts w:ascii="Calibri" w:hAnsi="Calibri"/>
      <w:b/>
      <w:bCs/>
      <w:i/>
      <w:iCs/>
      <w:sz w:val="26"/>
      <w:szCs w:val="26"/>
    </w:rPr>
  </w:style>
  <w:style w:type="paragraph" w:styleId="Heading6">
    <w:name w:val="heading 6"/>
    <w:basedOn w:val="Normal"/>
    <w:next w:val="Normal"/>
    <w:link w:val="Heading6Char"/>
    <w:qFormat/>
    <w:rsid w:val="00F27DA9"/>
    <w:pPr>
      <w:spacing w:before="240" w:after="60"/>
      <w:outlineLvl w:val="5"/>
    </w:pPr>
    <w:rPr>
      <w:rFonts w:ascii="Calibri" w:hAnsi="Calibri"/>
      <w:b/>
      <w:bCs/>
      <w:sz w:val="22"/>
    </w:rPr>
  </w:style>
  <w:style w:type="paragraph" w:styleId="Heading7">
    <w:name w:val="heading 7"/>
    <w:basedOn w:val="Normal"/>
    <w:next w:val="Normal"/>
    <w:link w:val="Heading7Char"/>
    <w:qFormat/>
    <w:rsid w:val="00F27DA9"/>
    <w:pPr>
      <w:spacing w:before="240" w:after="60"/>
      <w:outlineLvl w:val="6"/>
    </w:pPr>
    <w:rPr>
      <w:rFonts w:ascii="Calibri" w:hAnsi="Calibr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051F4"/>
    <w:rPr>
      <w:rFonts w:ascii="Times New Roman" w:eastAsia="SimSun" w:hAnsi="Times New Roman" w:cs="Times New Roman"/>
      <w:b/>
      <w:bCs/>
      <w:caps/>
      <w:kern w:val="32"/>
      <w:sz w:val="24"/>
      <w:szCs w:val="32"/>
    </w:rPr>
  </w:style>
  <w:style w:type="character" w:customStyle="1" w:styleId="Heading2Char">
    <w:name w:val="Heading 2 Char"/>
    <w:link w:val="Heading2"/>
    <w:rsid w:val="00E16C0E"/>
    <w:rPr>
      <w:rFonts w:ascii="Times New Roman" w:hAnsi="Times New Roman"/>
      <w:b/>
      <w:bCs/>
      <w:iCs/>
      <w:sz w:val="24"/>
      <w:szCs w:val="28"/>
    </w:rPr>
  </w:style>
  <w:style w:type="character" w:customStyle="1" w:styleId="Heading3Char">
    <w:name w:val="Heading 3 Char"/>
    <w:link w:val="Heading3"/>
    <w:rsid w:val="00B20054"/>
    <w:rPr>
      <w:rFonts w:ascii="Times New Roman" w:hAnsi="Times New Roman"/>
      <w:b/>
      <w:bCs/>
      <w:i/>
      <w:sz w:val="24"/>
      <w:szCs w:val="26"/>
    </w:rPr>
  </w:style>
  <w:style w:type="table" w:styleId="TableGrid">
    <w:name w:val="Table Grid"/>
    <w:basedOn w:val="TableNormal"/>
    <w:rsid w:val="00C776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link w:val="Heading4"/>
    <w:rsid w:val="00221016"/>
    <w:rPr>
      <w:rFonts w:ascii="Times New Roman" w:eastAsia="SimSun" w:hAnsi="Times New Roman" w:cs="Times New Roman"/>
      <w:bCs/>
      <w:i/>
      <w:sz w:val="24"/>
      <w:szCs w:val="28"/>
      <w:lang w:eastAsia="zh-CN"/>
    </w:rPr>
  </w:style>
  <w:style w:type="character" w:customStyle="1" w:styleId="Heading5Char">
    <w:name w:val="Heading 5 Char"/>
    <w:link w:val="Heading5"/>
    <w:rsid w:val="00F27DA9"/>
    <w:rPr>
      <w:rFonts w:ascii="Calibri" w:eastAsia="SimSun" w:hAnsi="Calibri" w:cs="Times New Roman"/>
      <w:b/>
      <w:bCs/>
      <w:i/>
      <w:iCs/>
      <w:sz w:val="26"/>
      <w:szCs w:val="26"/>
      <w:lang w:eastAsia="zh-CN"/>
    </w:rPr>
  </w:style>
  <w:style w:type="character" w:customStyle="1" w:styleId="Heading6Char">
    <w:name w:val="Heading 6 Char"/>
    <w:link w:val="Heading6"/>
    <w:rsid w:val="00F27DA9"/>
    <w:rPr>
      <w:rFonts w:ascii="Calibri" w:eastAsia="SimSun" w:hAnsi="Calibri" w:cs="Times New Roman"/>
      <w:b/>
      <w:bCs/>
      <w:sz w:val="22"/>
      <w:szCs w:val="22"/>
      <w:lang w:eastAsia="zh-CN"/>
    </w:rPr>
  </w:style>
  <w:style w:type="character" w:customStyle="1" w:styleId="Heading7Char">
    <w:name w:val="Heading 7 Char"/>
    <w:link w:val="Heading7"/>
    <w:rsid w:val="00F27DA9"/>
    <w:rPr>
      <w:rFonts w:ascii="Calibri" w:eastAsia="SimSun" w:hAnsi="Calibri" w:cs="Times New Roman"/>
      <w:sz w:val="24"/>
      <w:szCs w:val="24"/>
      <w:lang w:eastAsia="zh-CN"/>
    </w:rPr>
  </w:style>
  <w:style w:type="paragraph" w:styleId="Bibliography">
    <w:name w:val="Bibliography"/>
    <w:basedOn w:val="Normal"/>
    <w:next w:val="Normal"/>
    <w:rsid w:val="003468D8"/>
  </w:style>
  <w:style w:type="paragraph" w:styleId="Caption">
    <w:name w:val="caption"/>
    <w:basedOn w:val="Normal"/>
    <w:next w:val="Normal"/>
    <w:qFormat/>
    <w:rsid w:val="00D26A20"/>
    <w:pPr>
      <w:ind w:firstLine="0"/>
    </w:pPr>
    <w:rPr>
      <w:b/>
      <w:bCs/>
      <w:color w:val="595959"/>
      <w:sz w:val="20"/>
      <w:szCs w:val="20"/>
    </w:rPr>
  </w:style>
  <w:style w:type="numbering" w:customStyle="1" w:styleId="Style1">
    <w:name w:val="Style1"/>
    <w:rsid w:val="00881F61"/>
    <w:pPr>
      <w:numPr>
        <w:numId w:val="8"/>
      </w:numPr>
    </w:pPr>
  </w:style>
  <w:style w:type="paragraph" w:styleId="ListParagraph">
    <w:name w:val="List Paragraph"/>
    <w:basedOn w:val="Normal"/>
    <w:qFormat/>
    <w:rsid w:val="00881F61"/>
    <w:pPr>
      <w:ind w:left="720"/>
    </w:pPr>
  </w:style>
  <w:style w:type="character" w:styleId="PlaceholderText">
    <w:name w:val="Placeholder Text"/>
    <w:basedOn w:val="DefaultParagraphFont"/>
    <w:rsid w:val="00D7735B"/>
    <w:rPr>
      <w:color w:val="666666"/>
    </w:rPr>
  </w:style>
  <w:style w:type="paragraph" w:styleId="Title">
    <w:name w:val="Title"/>
    <w:basedOn w:val="Normal"/>
    <w:next w:val="Normal"/>
    <w:link w:val="TitleChar"/>
    <w:qFormat/>
    <w:rsid w:val="00E16C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16C0E"/>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rsid w:val="007649B3"/>
    <w:pPr>
      <w:tabs>
        <w:tab w:val="center" w:pos="4703"/>
        <w:tab w:val="right" w:pos="9406"/>
      </w:tabs>
      <w:spacing w:after="0" w:line="240" w:lineRule="auto"/>
    </w:pPr>
  </w:style>
  <w:style w:type="character" w:customStyle="1" w:styleId="HeaderChar">
    <w:name w:val="Header Char"/>
    <w:basedOn w:val="DefaultParagraphFont"/>
    <w:link w:val="Header"/>
    <w:uiPriority w:val="99"/>
    <w:rsid w:val="007649B3"/>
    <w:rPr>
      <w:rFonts w:ascii="Times New Roman" w:hAnsi="Times New Roman"/>
      <w:sz w:val="24"/>
      <w:szCs w:val="22"/>
    </w:rPr>
  </w:style>
  <w:style w:type="paragraph" w:styleId="Footer">
    <w:name w:val="footer"/>
    <w:basedOn w:val="Normal"/>
    <w:link w:val="FooterChar"/>
    <w:rsid w:val="007649B3"/>
    <w:pPr>
      <w:tabs>
        <w:tab w:val="center" w:pos="4703"/>
        <w:tab w:val="right" w:pos="9406"/>
      </w:tabs>
      <w:spacing w:after="0" w:line="240" w:lineRule="auto"/>
    </w:pPr>
  </w:style>
  <w:style w:type="character" w:customStyle="1" w:styleId="FooterChar">
    <w:name w:val="Footer Char"/>
    <w:basedOn w:val="DefaultParagraphFont"/>
    <w:link w:val="Footer"/>
    <w:rsid w:val="007649B3"/>
    <w:rPr>
      <w:rFonts w:ascii="Times New Roman" w:hAnsi="Times New Roman"/>
      <w:sz w:val="24"/>
      <w:szCs w:val="22"/>
    </w:rPr>
  </w:style>
  <w:style w:type="character" w:styleId="Strong">
    <w:name w:val="Strong"/>
    <w:basedOn w:val="DefaultParagraphFont"/>
    <w:uiPriority w:val="22"/>
    <w:qFormat/>
    <w:rsid w:val="007B063C"/>
    <w:rPr>
      <w:b/>
      <w:bCs/>
    </w:rPr>
  </w:style>
  <w:style w:type="character" w:styleId="BookTitle">
    <w:name w:val="Book Title"/>
    <w:basedOn w:val="DefaultParagraphFont"/>
    <w:qFormat/>
    <w:rsid w:val="00AA300E"/>
    <w:rPr>
      <w:b/>
      <w:bCs/>
      <w:i/>
      <w:iCs/>
      <w:spacing w:val="5"/>
    </w:rPr>
  </w:style>
  <w:style w:type="paragraph" w:styleId="NormalWeb">
    <w:name w:val="Normal (Web)"/>
    <w:basedOn w:val="Normal"/>
    <w:uiPriority w:val="99"/>
    <w:unhideWhenUsed/>
    <w:rsid w:val="00F264E6"/>
    <w:pPr>
      <w:spacing w:before="100" w:beforeAutospacing="1" w:after="100" w:afterAutospacing="1" w:line="240" w:lineRule="auto"/>
      <w:ind w:firstLine="0"/>
      <w:jc w:val="left"/>
    </w:pPr>
    <w:rPr>
      <w:rFonts w:eastAsia="Times New Roman"/>
      <w:szCs w:val="24"/>
    </w:rPr>
  </w:style>
  <w:style w:type="paragraph" w:styleId="TableofFigures">
    <w:name w:val="table of figures"/>
    <w:basedOn w:val="Normal"/>
    <w:next w:val="Normal"/>
    <w:uiPriority w:val="99"/>
    <w:rsid w:val="00F9229A"/>
    <w:pPr>
      <w:spacing w:after="0"/>
    </w:pPr>
  </w:style>
  <w:style w:type="character" w:styleId="Hyperlink">
    <w:name w:val="Hyperlink"/>
    <w:basedOn w:val="DefaultParagraphFont"/>
    <w:uiPriority w:val="99"/>
    <w:unhideWhenUsed/>
    <w:rsid w:val="00F9229A"/>
    <w:rPr>
      <w:color w:val="0563C1" w:themeColor="hyperlink"/>
      <w:u w:val="single"/>
    </w:rPr>
  </w:style>
  <w:style w:type="paragraph" w:styleId="TOCHeading">
    <w:name w:val="TOC Heading"/>
    <w:basedOn w:val="Heading1"/>
    <w:next w:val="Normal"/>
    <w:uiPriority w:val="39"/>
    <w:unhideWhenUsed/>
    <w:qFormat/>
    <w:rsid w:val="00F9229A"/>
    <w:pPr>
      <w:keepLines/>
      <w:spacing w:after="0" w:line="259" w:lineRule="auto"/>
      <w:ind w:firstLine="0"/>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TOC1">
    <w:name w:val="toc 1"/>
    <w:basedOn w:val="Normal"/>
    <w:next w:val="Normal"/>
    <w:autoRedefine/>
    <w:uiPriority w:val="39"/>
    <w:rsid w:val="00F9229A"/>
    <w:pPr>
      <w:spacing w:after="100"/>
    </w:pPr>
  </w:style>
  <w:style w:type="paragraph" w:styleId="TOC2">
    <w:name w:val="toc 2"/>
    <w:basedOn w:val="Normal"/>
    <w:next w:val="Normal"/>
    <w:autoRedefine/>
    <w:uiPriority w:val="39"/>
    <w:rsid w:val="00F9229A"/>
    <w:pPr>
      <w:spacing w:after="100"/>
      <w:ind w:left="240"/>
    </w:pPr>
  </w:style>
  <w:style w:type="paragraph" w:styleId="TOC3">
    <w:name w:val="toc 3"/>
    <w:basedOn w:val="Normal"/>
    <w:next w:val="Normal"/>
    <w:autoRedefine/>
    <w:uiPriority w:val="39"/>
    <w:rsid w:val="00F9229A"/>
    <w:pPr>
      <w:spacing w:after="100"/>
      <w:ind w:left="480"/>
    </w:pPr>
  </w:style>
  <w:style w:type="paragraph" w:styleId="TOC4">
    <w:name w:val="toc 4"/>
    <w:basedOn w:val="Normal"/>
    <w:next w:val="Normal"/>
    <w:autoRedefine/>
    <w:uiPriority w:val="39"/>
    <w:unhideWhenUsed/>
    <w:rsid w:val="00F9229A"/>
    <w:pPr>
      <w:spacing w:after="100" w:line="259" w:lineRule="auto"/>
      <w:ind w:left="660" w:firstLine="0"/>
      <w:jc w:val="left"/>
    </w:pPr>
    <w:rPr>
      <w:rFonts w:asciiTheme="minorHAnsi" w:eastAsiaTheme="minorEastAsia" w:hAnsiTheme="minorHAnsi" w:cstheme="minorBidi"/>
      <w:kern w:val="2"/>
      <w:sz w:val="22"/>
      <w14:ligatures w14:val="standardContextual"/>
    </w:rPr>
  </w:style>
  <w:style w:type="paragraph" w:styleId="TOC5">
    <w:name w:val="toc 5"/>
    <w:basedOn w:val="Normal"/>
    <w:next w:val="Normal"/>
    <w:autoRedefine/>
    <w:uiPriority w:val="39"/>
    <w:unhideWhenUsed/>
    <w:rsid w:val="00F9229A"/>
    <w:pPr>
      <w:spacing w:after="100" w:line="259" w:lineRule="auto"/>
      <w:ind w:left="880" w:firstLine="0"/>
      <w:jc w:val="left"/>
    </w:pPr>
    <w:rPr>
      <w:rFonts w:asciiTheme="minorHAnsi" w:eastAsiaTheme="minorEastAsia" w:hAnsiTheme="minorHAnsi" w:cstheme="minorBidi"/>
      <w:kern w:val="2"/>
      <w:sz w:val="22"/>
      <w14:ligatures w14:val="standardContextual"/>
    </w:rPr>
  </w:style>
  <w:style w:type="paragraph" w:styleId="TOC6">
    <w:name w:val="toc 6"/>
    <w:basedOn w:val="Normal"/>
    <w:next w:val="Normal"/>
    <w:autoRedefine/>
    <w:uiPriority w:val="39"/>
    <w:unhideWhenUsed/>
    <w:rsid w:val="00F9229A"/>
    <w:pPr>
      <w:spacing w:after="100" w:line="259" w:lineRule="auto"/>
      <w:ind w:left="1100" w:firstLine="0"/>
      <w:jc w:val="left"/>
    </w:pPr>
    <w:rPr>
      <w:rFonts w:asciiTheme="minorHAnsi" w:eastAsiaTheme="minorEastAsia" w:hAnsiTheme="minorHAnsi" w:cstheme="minorBidi"/>
      <w:kern w:val="2"/>
      <w:sz w:val="22"/>
      <w14:ligatures w14:val="standardContextual"/>
    </w:rPr>
  </w:style>
  <w:style w:type="paragraph" w:styleId="TOC7">
    <w:name w:val="toc 7"/>
    <w:basedOn w:val="Normal"/>
    <w:next w:val="Normal"/>
    <w:autoRedefine/>
    <w:uiPriority w:val="39"/>
    <w:unhideWhenUsed/>
    <w:rsid w:val="00F9229A"/>
    <w:pPr>
      <w:spacing w:after="100" w:line="259" w:lineRule="auto"/>
      <w:ind w:left="1320" w:firstLine="0"/>
      <w:jc w:val="left"/>
    </w:pPr>
    <w:rPr>
      <w:rFonts w:asciiTheme="minorHAnsi" w:eastAsiaTheme="minorEastAsia" w:hAnsiTheme="minorHAnsi" w:cstheme="minorBidi"/>
      <w:kern w:val="2"/>
      <w:sz w:val="22"/>
      <w14:ligatures w14:val="standardContextual"/>
    </w:rPr>
  </w:style>
  <w:style w:type="paragraph" w:styleId="TOC8">
    <w:name w:val="toc 8"/>
    <w:basedOn w:val="Normal"/>
    <w:next w:val="Normal"/>
    <w:autoRedefine/>
    <w:uiPriority w:val="39"/>
    <w:unhideWhenUsed/>
    <w:rsid w:val="00F9229A"/>
    <w:pPr>
      <w:spacing w:after="100" w:line="259" w:lineRule="auto"/>
      <w:ind w:left="1540" w:firstLine="0"/>
      <w:jc w:val="left"/>
    </w:pPr>
    <w:rPr>
      <w:rFonts w:asciiTheme="minorHAnsi" w:eastAsiaTheme="minorEastAsia" w:hAnsiTheme="minorHAnsi" w:cstheme="minorBidi"/>
      <w:kern w:val="2"/>
      <w:sz w:val="22"/>
      <w14:ligatures w14:val="standardContextual"/>
    </w:rPr>
  </w:style>
  <w:style w:type="paragraph" w:styleId="TOC9">
    <w:name w:val="toc 9"/>
    <w:basedOn w:val="Normal"/>
    <w:next w:val="Normal"/>
    <w:autoRedefine/>
    <w:uiPriority w:val="39"/>
    <w:unhideWhenUsed/>
    <w:rsid w:val="00F9229A"/>
    <w:pPr>
      <w:spacing w:after="100" w:line="259" w:lineRule="auto"/>
      <w:ind w:left="1760" w:firstLine="0"/>
      <w:jc w:val="left"/>
    </w:pPr>
    <w:rPr>
      <w:rFonts w:asciiTheme="minorHAnsi" w:eastAsiaTheme="minorEastAsia" w:hAnsiTheme="minorHAnsi" w:cstheme="minorBidi"/>
      <w:kern w:val="2"/>
      <w:sz w:val="22"/>
      <w14:ligatures w14:val="standardContextual"/>
    </w:rPr>
  </w:style>
  <w:style w:type="character" w:styleId="UnresolvedMention">
    <w:name w:val="Unresolved Mention"/>
    <w:basedOn w:val="DefaultParagraphFont"/>
    <w:uiPriority w:val="99"/>
    <w:unhideWhenUsed/>
    <w:rsid w:val="00F9229A"/>
    <w:rPr>
      <w:color w:val="605E5C"/>
      <w:shd w:val="clear" w:color="auto" w:fill="E1DFDD"/>
    </w:rPr>
  </w:style>
  <w:style w:type="paragraph" w:styleId="Revision">
    <w:name w:val="Revision"/>
    <w:hidden/>
    <w:rsid w:val="009F1F48"/>
    <w:rPr>
      <w:rFonts w:ascii="Times New Roman" w:hAnsi="Times New Roman"/>
      <w:sz w:val="24"/>
      <w:szCs w:val="22"/>
    </w:rPr>
  </w:style>
  <w:style w:type="character" w:styleId="CommentReference">
    <w:name w:val="annotation reference"/>
    <w:basedOn w:val="DefaultParagraphFont"/>
    <w:rsid w:val="009F1F48"/>
    <w:rPr>
      <w:sz w:val="16"/>
      <w:szCs w:val="16"/>
    </w:rPr>
  </w:style>
  <w:style w:type="paragraph" w:styleId="CommentText">
    <w:name w:val="annotation text"/>
    <w:basedOn w:val="Normal"/>
    <w:link w:val="CommentTextChar"/>
    <w:rsid w:val="009F1F48"/>
    <w:pPr>
      <w:spacing w:line="240" w:lineRule="auto"/>
    </w:pPr>
    <w:rPr>
      <w:sz w:val="20"/>
      <w:szCs w:val="20"/>
    </w:rPr>
  </w:style>
  <w:style w:type="character" w:customStyle="1" w:styleId="CommentTextChar">
    <w:name w:val="Comment Text Char"/>
    <w:basedOn w:val="DefaultParagraphFont"/>
    <w:link w:val="CommentText"/>
    <w:rsid w:val="009F1F48"/>
    <w:rPr>
      <w:rFonts w:ascii="Times New Roman" w:hAnsi="Times New Roman"/>
    </w:rPr>
  </w:style>
  <w:style w:type="paragraph" w:styleId="CommentSubject">
    <w:name w:val="annotation subject"/>
    <w:basedOn w:val="CommentText"/>
    <w:next w:val="CommentText"/>
    <w:link w:val="CommentSubjectChar"/>
    <w:rsid w:val="009F1F48"/>
    <w:rPr>
      <w:b/>
      <w:bCs/>
    </w:rPr>
  </w:style>
  <w:style w:type="character" w:customStyle="1" w:styleId="CommentSubjectChar">
    <w:name w:val="Comment Subject Char"/>
    <w:basedOn w:val="CommentTextChar"/>
    <w:link w:val="CommentSubject"/>
    <w:rsid w:val="009F1F48"/>
    <w:rPr>
      <w:rFonts w:ascii="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3055">
      <w:bodyDiv w:val="1"/>
      <w:marLeft w:val="0"/>
      <w:marRight w:val="0"/>
      <w:marTop w:val="0"/>
      <w:marBottom w:val="0"/>
      <w:divBdr>
        <w:top w:val="none" w:sz="0" w:space="0" w:color="auto"/>
        <w:left w:val="none" w:sz="0" w:space="0" w:color="auto"/>
        <w:bottom w:val="none" w:sz="0" w:space="0" w:color="auto"/>
        <w:right w:val="none" w:sz="0" w:space="0" w:color="auto"/>
      </w:divBdr>
    </w:div>
    <w:div w:id="17436338">
      <w:bodyDiv w:val="1"/>
      <w:marLeft w:val="0"/>
      <w:marRight w:val="0"/>
      <w:marTop w:val="0"/>
      <w:marBottom w:val="0"/>
      <w:divBdr>
        <w:top w:val="none" w:sz="0" w:space="0" w:color="auto"/>
        <w:left w:val="none" w:sz="0" w:space="0" w:color="auto"/>
        <w:bottom w:val="none" w:sz="0" w:space="0" w:color="auto"/>
        <w:right w:val="none" w:sz="0" w:space="0" w:color="auto"/>
      </w:divBdr>
    </w:div>
    <w:div w:id="33846910">
      <w:bodyDiv w:val="1"/>
      <w:marLeft w:val="0"/>
      <w:marRight w:val="0"/>
      <w:marTop w:val="0"/>
      <w:marBottom w:val="0"/>
      <w:divBdr>
        <w:top w:val="none" w:sz="0" w:space="0" w:color="auto"/>
        <w:left w:val="none" w:sz="0" w:space="0" w:color="auto"/>
        <w:bottom w:val="none" w:sz="0" w:space="0" w:color="auto"/>
        <w:right w:val="none" w:sz="0" w:space="0" w:color="auto"/>
      </w:divBdr>
    </w:div>
    <w:div w:id="49622095">
      <w:bodyDiv w:val="1"/>
      <w:marLeft w:val="0"/>
      <w:marRight w:val="0"/>
      <w:marTop w:val="0"/>
      <w:marBottom w:val="0"/>
      <w:divBdr>
        <w:top w:val="none" w:sz="0" w:space="0" w:color="auto"/>
        <w:left w:val="none" w:sz="0" w:space="0" w:color="auto"/>
        <w:bottom w:val="none" w:sz="0" w:space="0" w:color="auto"/>
        <w:right w:val="none" w:sz="0" w:space="0" w:color="auto"/>
      </w:divBdr>
    </w:div>
    <w:div w:id="57680096">
      <w:bodyDiv w:val="1"/>
      <w:marLeft w:val="0"/>
      <w:marRight w:val="0"/>
      <w:marTop w:val="0"/>
      <w:marBottom w:val="0"/>
      <w:divBdr>
        <w:top w:val="none" w:sz="0" w:space="0" w:color="auto"/>
        <w:left w:val="none" w:sz="0" w:space="0" w:color="auto"/>
        <w:bottom w:val="none" w:sz="0" w:space="0" w:color="auto"/>
        <w:right w:val="none" w:sz="0" w:space="0" w:color="auto"/>
      </w:divBdr>
    </w:div>
    <w:div w:id="80224827">
      <w:bodyDiv w:val="1"/>
      <w:marLeft w:val="0"/>
      <w:marRight w:val="0"/>
      <w:marTop w:val="0"/>
      <w:marBottom w:val="0"/>
      <w:divBdr>
        <w:top w:val="none" w:sz="0" w:space="0" w:color="auto"/>
        <w:left w:val="none" w:sz="0" w:space="0" w:color="auto"/>
        <w:bottom w:val="none" w:sz="0" w:space="0" w:color="auto"/>
        <w:right w:val="none" w:sz="0" w:space="0" w:color="auto"/>
      </w:divBdr>
    </w:div>
    <w:div w:id="80955170">
      <w:bodyDiv w:val="1"/>
      <w:marLeft w:val="0"/>
      <w:marRight w:val="0"/>
      <w:marTop w:val="0"/>
      <w:marBottom w:val="0"/>
      <w:divBdr>
        <w:top w:val="none" w:sz="0" w:space="0" w:color="auto"/>
        <w:left w:val="none" w:sz="0" w:space="0" w:color="auto"/>
        <w:bottom w:val="none" w:sz="0" w:space="0" w:color="auto"/>
        <w:right w:val="none" w:sz="0" w:space="0" w:color="auto"/>
      </w:divBdr>
    </w:div>
    <w:div w:id="81341033">
      <w:bodyDiv w:val="1"/>
      <w:marLeft w:val="0"/>
      <w:marRight w:val="0"/>
      <w:marTop w:val="0"/>
      <w:marBottom w:val="0"/>
      <w:divBdr>
        <w:top w:val="none" w:sz="0" w:space="0" w:color="auto"/>
        <w:left w:val="none" w:sz="0" w:space="0" w:color="auto"/>
        <w:bottom w:val="none" w:sz="0" w:space="0" w:color="auto"/>
        <w:right w:val="none" w:sz="0" w:space="0" w:color="auto"/>
      </w:divBdr>
    </w:div>
    <w:div w:id="84038271">
      <w:bodyDiv w:val="1"/>
      <w:marLeft w:val="0"/>
      <w:marRight w:val="0"/>
      <w:marTop w:val="0"/>
      <w:marBottom w:val="0"/>
      <w:divBdr>
        <w:top w:val="none" w:sz="0" w:space="0" w:color="auto"/>
        <w:left w:val="none" w:sz="0" w:space="0" w:color="auto"/>
        <w:bottom w:val="none" w:sz="0" w:space="0" w:color="auto"/>
        <w:right w:val="none" w:sz="0" w:space="0" w:color="auto"/>
      </w:divBdr>
    </w:div>
    <w:div w:id="117190921">
      <w:bodyDiv w:val="1"/>
      <w:marLeft w:val="0"/>
      <w:marRight w:val="0"/>
      <w:marTop w:val="0"/>
      <w:marBottom w:val="0"/>
      <w:divBdr>
        <w:top w:val="none" w:sz="0" w:space="0" w:color="auto"/>
        <w:left w:val="none" w:sz="0" w:space="0" w:color="auto"/>
        <w:bottom w:val="none" w:sz="0" w:space="0" w:color="auto"/>
        <w:right w:val="none" w:sz="0" w:space="0" w:color="auto"/>
      </w:divBdr>
    </w:div>
    <w:div w:id="121773347">
      <w:bodyDiv w:val="1"/>
      <w:marLeft w:val="0"/>
      <w:marRight w:val="0"/>
      <w:marTop w:val="0"/>
      <w:marBottom w:val="0"/>
      <w:divBdr>
        <w:top w:val="none" w:sz="0" w:space="0" w:color="auto"/>
        <w:left w:val="none" w:sz="0" w:space="0" w:color="auto"/>
        <w:bottom w:val="none" w:sz="0" w:space="0" w:color="auto"/>
        <w:right w:val="none" w:sz="0" w:space="0" w:color="auto"/>
      </w:divBdr>
    </w:div>
    <w:div w:id="128590784">
      <w:bodyDiv w:val="1"/>
      <w:marLeft w:val="0"/>
      <w:marRight w:val="0"/>
      <w:marTop w:val="0"/>
      <w:marBottom w:val="0"/>
      <w:divBdr>
        <w:top w:val="none" w:sz="0" w:space="0" w:color="auto"/>
        <w:left w:val="none" w:sz="0" w:space="0" w:color="auto"/>
        <w:bottom w:val="none" w:sz="0" w:space="0" w:color="auto"/>
        <w:right w:val="none" w:sz="0" w:space="0" w:color="auto"/>
      </w:divBdr>
    </w:div>
    <w:div w:id="129204018">
      <w:bodyDiv w:val="1"/>
      <w:marLeft w:val="0"/>
      <w:marRight w:val="0"/>
      <w:marTop w:val="0"/>
      <w:marBottom w:val="0"/>
      <w:divBdr>
        <w:top w:val="none" w:sz="0" w:space="0" w:color="auto"/>
        <w:left w:val="none" w:sz="0" w:space="0" w:color="auto"/>
        <w:bottom w:val="none" w:sz="0" w:space="0" w:color="auto"/>
        <w:right w:val="none" w:sz="0" w:space="0" w:color="auto"/>
      </w:divBdr>
    </w:div>
    <w:div w:id="131562471">
      <w:bodyDiv w:val="1"/>
      <w:marLeft w:val="0"/>
      <w:marRight w:val="0"/>
      <w:marTop w:val="0"/>
      <w:marBottom w:val="0"/>
      <w:divBdr>
        <w:top w:val="none" w:sz="0" w:space="0" w:color="auto"/>
        <w:left w:val="none" w:sz="0" w:space="0" w:color="auto"/>
        <w:bottom w:val="none" w:sz="0" w:space="0" w:color="auto"/>
        <w:right w:val="none" w:sz="0" w:space="0" w:color="auto"/>
      </w:divBdr>
    </w:div>
    <w:div w:id="136846147">
      <w:bodyDiv w:val="1"/>
      <w:marLeft w:val="0"/>
      <w:marRight w:val="0"/>
      <w:marTop w:val="0"/>
      <w:marBottom w:val="0"/>
      <w:divBdr>
        <w:top w:val="none" w:sz="0" w:space="0" w:color="auto"/>
        <w:left w:val="none" w:sz="0" w:space="0" w:color="auto"/>
        <w:bottom w:val="none" w:sz="0" w:space="0" w:color="auto"/>
        <w:right w:val="none" w:sz="0" w:space="0" w:color="auto"/>
      </w:divBdr>
    </w:div>
    <w:div w:id="138765764">
      <w:bodyDiv w:val="1"/>
      <w:marLeft w:val="0"/>
      <w:marRight w:val="0"/>
      <w:marTop w:val="0"/>
      <w:marBottom w:val="0"/>
      <w:divBdr>
        <w:top w:val="none" w:sz="0" w:space="0" w:color="auto"/>
        <w:left w:val="none" w:sz="0" w:space="0" w:color="auto"/>
        <w:bottom w:val="none" w:sz="0" w:space="0" w:color="auto"/>
        <w:right w:val="none" w:sz="0" w:space="0" w:color="auto"/>
      </w:divBdr>
    </w:div>
    <w:div w:id="142351148">
      <w:bodyDiv w:val="1"/>
      <w:marLeft w:val="0"/>
      <w:marRight w:val="0"/>
      <w:marTop w:val="0"/>
      <w:marBottom w:val="0"/>
      <w:divBdr>
        <w:top w:val="none" w:sz="0" w:space="0" w:color="auto"/>
        <w:left w:val="none" w:sz="0" w:space="0" w:color="auto"/>
        <w:bottom w:val="none" w:sz="0" w:space="0" w:color="auto"/>
        <w:right w:val="none" w:sz="0" w:space="0" w:color="auto"/>
      </w:divBdr>
    </w:div>
    <w:div w:id="142891104">
      <w:bodyDiv w:val="1"/>
      <w:marLeft w:val="0"/>
      <w:marRight w:val="0"/>
      <w:marTop w:val="0"/>
      <w:marBottom w:val="0"/>
      <w:divBdr>
        <w:top w:val="none" w:sz="0" w:space="0" w:color="auto"/>
        <w:left w:val="none" w:sz="0" w:space="0" w:color="auto"/>
        <w:bottom w:val="none" w:sz="0" w:space="0" w:color="auto"/>
        <w:right w:val="none" w:sz="0" w:space="0" w:color="auto"/>
      </w:divBdr>
    </w:div>
    <w:div w:id="146366780">
      <w:bodyDiv w:val="1"/>
      <w:marLeft w:val="0"/>
      <w:marRight w:val="0"/>
      <w:marTop w:val="0"/>
      <w:marBottom w:val="0"/>
      <w:divBdr>
        <w:top w:val="none" w:sz="0" w:space="0" w:color="auto"/>
        <w:left w:val="none" w:sz="0" w:space="0" w:color="auto"/>
        <w:bottom w:val="none" w:sz="0" w:space="0" w:color="auto"/>
        <w:right w:val="none" w:sz="0" w:space="0" w:color="auto"/>
      </w:divBdr>
    </w:div>
    <w:div w:id="147136426">
      <w:bodyDiv w:val="1"/>
      <w:marLeft w:val="0"/>
      <w:marRight w:val="0"/>
      <w:marTop w:val="0"/>
      <w:marBottom w:val="0"/>
      <w:divBdr>
        <w:top w:val="none" w:sz="0" w:space="0" w:color="auto"/>
        <w:left w:val="none" w:sz="0" w:space="0" w:color="auto"/>
        <w:bottom w:val="none" w:sz="0" w:space="0" w:color="auto"/>
        <w:right w:val="none" w:sz="0" w:space="0" w:color="auto"/>
      </w:divBdr>
    </w:div>
    <w:div w:id="160320461">
      <w:bodyDiv w:val="1"/>
      <w:marLeft w:val="0"/>
      <w:marRight w:val="0"/>
      <w:marTop w:val="0"/>
      <w:marBottom w:val="0"/>
      <w:divBdr>
        <w:top w:val="none" w:sz="0" w:space="0" w:color="auto"/>
        <w:left w:val="none" w:sz="0" w:space="0" w:color="auto"/>
        <w:bottom w:val="none" w:sz="0" w:space="0" w:color="auto"/>
        <w:right w:val="none" w:sz="0" w:space="0" w:color="auto"/>
      </w:divBdr>
    </w:div>
    <w:div w:id="162402958">
      <w:bodyDiv w:val="1"/>
      <w:marLeft w:val="0"/>
      <w:marRight w:val="0"/>
      <w:marTop w:val="0"/>
      <w:marBottom w:val="0"/>
      <w:divBdr>
        <w:top w:val="none" w:sz="0" w:space="0" w:color="auto"/>
        <w:left w:val="none" w:sz="0" w:space="0" w:color="auto"/>
        <w:bottom w:val="none" w:sz="0" w:space="0" w:color="auto"/>
        <w:right w:val="none" w:sz="0" w:space="0" w:color="auto"/>
      </w:divBdr>
    </w:div>
    <w:div w:id="162938627">
      <w:bodyDiv w:val="1"/>
      <w:marLeft w:val="0"/>
      <w:marRight w:val="0"/>
      <w:marTop w:val="0"/>
      <w:marBottom w:val="0"/>
      <w:divBdr>
        <w:top w:val="none" w:sz="0" w:space="0" w:color="auto"/>
        <w:left w:val="none" w:sz="0" w:space="0" w:color="auto"/>
        <w:bottom w:val="none" w:sz="0" w:space="0" w:color="auto"/>
        <w:right w:val="none" w:sz="0" w:space="0" w:color="auto"/>
      </w:divBdr>
    </w:div>
    <w:div w:id="168373429">
      <w:bodyDiv w:val="1"/>
      <w:marLeft w:val="0"/>
      <w:marRight w:val="0"/>
      <w:marTop w:val="0"/>
      <w:marBottom w:val="0"/>
      <w:divBdr>
        <w:top w:val="none" w:sz="0" w:space="0" w:color="auto"/>
        <w:left w:val="none" w:sz="0" w:space="0" w:color="auto"/>
        <w:bottom w:val="none" w:sz="0" w:space="0" w:color="auto"/>
        <w:right w:val="none" w:sz="0" w:space="0" w:color="auto"/>
      </w:divBdr>
    </w:div>
    <w:div w:id="168756975">
      <w:bodyDiv w:val="1"/>
      <w:marLeft w:val="0"/>
      <w:marRight w:val="0"/>
      <w:marTop w:val="0"/>
      <w:marBottom w:val="0"/>
      <w:divBdr>
        <w:top w:val="none" w:sz="0" w:space="0" w:color="auto"/>
        <w:left w:val="none" w:sz="0" w:space="0" w:color="auto"/>
        <w:bottom w:val="none" w:sz="0" w:space="0" w:color="auto"/>
        <w:right w:val="none" w:sz="0" w:space="0" w:color="auto"/>
      </w:divBdr>
    </w:div>
    <w:div w:id="185795495">
      <w:bodyDiv w:val="1"/>
      <w:marLeft w:val="0"/>
      <w:marRight w:val="0"/>
      <w:marTop w:val="0"/>
      <w:marBottom w:val="0"/>
      <w:divBdr>
        <w:top w:val="none" w:sz="0" w:space="0" w:color="auto"/>
        <w:left w:val="none" w:sz="0" w:space="0" w:color="auto"/>
        <w:bottom w:val="none" w:sz="0" w:space="0" w:color="auto"/>
        <w:right w:val="none" w:sz="0" w:space="0" w:color="auto"/>
      </w:divBdr>
    </w:div>
    <w:div w:id="187111859">
      <w:bodyDiv w:val="1"/>
      <w:marLeft w:val="0"/>
      <w:marRight w:val="0"/>
      <w:marTop w:val="0"/>
      <w:marBottom w:val="0"/>
      <w:divBdr>
        <w:top w:val="none" w:sz="0" w:space="0" w:color="auto"/>
        <w:left w:val="none" w:sz="0" w:space="0" w:color="auto"/>
        <w:bottom w:val="none" w:sz="0" w:space="0" w:color="auto"/>
        <w:right w:val="none" w:sz="0" w:space="0" w:color="auto"/>
      </w:divBdr>
    </w:div>
    <w:div w:id="195897889">
      <w:bodyDiv w:val="1"/>
      <w:marLeft w:val="0"/>
      <w:marRight w:val="0"/>
      <w:marTop w:val="0"/>
      <w:marBottom w:val="0"/>
      <w:divBdr>
        <w:top w:val="none" w:sz="0" w:space="0" w:color="auto"/>
        <w:left w:val="none" w:sz="0" w:space="0" w:color="auto"/>
        <w:bottom w:val="none" w:sz="0" w:space="0" w:color="auto"/>
        <w:right w:val="none" w:sz="0" w:space="0" w:color="auto"/>
      </w:divBdr>
    </w:div>
    <w:div w:id="217978799">
      <w:bodyDiv w:val="1"/>
      <w:marLeft w:val="0"/>
      <w:marRight w:val="0"/>
      <w:marTop w:val="0"/>
      <w:marBottom w:val="0"/>
      <w:divBdr>
        <w:top w:val="none" w:sz="0" w:space="0" w:color="auto"/>
        <w:left w:val="none" w:sz="0" w:space="0" w:color="auto"/>
        <w:bottom w:val="none" w:sz="0" w:space="0" w:color="auto"/>
        <w:right w:val="none" w:sz="0" w:space="0" w:color="auto"/>
      </w:divBdr>
    </w:div>
    <w:div w:id="227038818">
      <w:bodyDiv w:val="1"/>
      <w:marLeft w:val="0"/>
      <w:marRight w:val="0"/>
      <w:marTop w:val="0"/>
      <w:marBottom w:val="0"/>
      <w:divBdr>
        <w:top w:val="none" w:sz="0" w:space="0" w:color="auto"/>
        <w:left w:val="none" w:sz="0" w:space="0" w:color="auto"/>
        <w:bottom w:val="none" w:sz="0" w:space="0" w:color="auto"/>
        <w:right w:val="none" w:sz="0" w:space="0" w:color="auto"/>
      </w:divBdr>
    </w:div>
    <w:div w:id="232350070">
      <w:bodyDiv w:val="1"/>
      <w:marLeft w:val="0"/>
      <w:marRight w:val="0"/>
      <w:marTop w:val="0"/>
      <w:marBottom w:val="0"/>
      <w:divBdr>
        <w:top w:val="none" w:sz="0" w:space="0" w:color="auto"/>
        <w:left w:val="none" w:sz="0" w:space="0" w:color="auto"/>
        <w:bottom w:val="none" w:sz="0" w:space="0" w:color="auto"/>
        <w:right w:val="none" w:sz="0" w:space="0" w:color="auto"/>
      </w:divBdr>
    </w:div>
    <w:div w:id="234165619">
      <w:bodyDiv w:val="1"/>
      <w:marLeft w:val="0"/>
      <w:marRight w:val="0"/>
      <w:marTop w:val="0"/>
      <w:marBottom w:val="0"/>
      <w:divBdr>
        <w:top w:val="none" w:sz="0" w:space="0" w:color="auto"/>
        <w:left w:val="none" w:sz="0" w:space="0" w:color="auto"/>
        <w:bottom w:val="none" w:sz="0" w:space="0" w:color="auto"/>
        <w:right w:val="none" w:sz="0" w:space="0" w:color="auto"/>
      </w:divBdr>
    </w:div>
    <w:div w:id="240259584">
      <w:bodyDiv w:val="1"/>
      <w:marLeft w:val="0"/>
      <w:marRight w:val="0"/>
      <w:marTop w:val="0"/>
      <w:marBottom w:val="0"/>
      <w:divBdr>
        <w:top w:val="none" w:sz="0" w:space="0" w:color="auto"/>
        <w:left w:val="none" w:sz="0" w:space="0" w:color="auto"/>
        <w:bottom w:val="none" w:sz="0" w:space="0" w:color="auto"/>
        <w:right w:val="none" w:sz="0" w:space="0" w:color="auto"/>
      </w:divBdr>
    </w:div>
    <w:div w:id="242492642">
      <w:bodyDiv w:val="1"/>
      <w:marLeft w:val="0"/>
      <w:marRight w:val="0"/>
      <w:marTop w:val="0"/>
      <w:marBottom w:val="0"/>
      <w:divBdr>
        <w:top w:val="none" w:sz="0" w:space="0" w:color="auto"/>
        <w:left w:val="none" w:sz="0" w:space="0" w:color="auto"/>
        <w:bottom w:val="none" w:sz="0" w:space="0" w:color="auto"/>
        <w:right w:val="none" w:sz="0" w:space="0" w:color="auto"/>
      </w:divBdr>
    </w:div>
    <w:div w:id="246111488">
      <w:bodyDiv w:val="1"/>
      <w:marLeft w:val="0"/>
      <w:marRight w:val="0"/>
      <w:marTop w:val="0"/>
      <w:marBottom w:val="0"/>
      <w:divBdr>
        <w:top w:val="none" w:sz="0" w:space="0" w:color="auto"/>
        <w:left w:val="none" w:sz="0" w:space="0" w:color="auto"/>
        <w:bottom w:val="none" w:sz="0" w:space="0" w:color="auto"/>
        <w:right w:val="none" w:sz="0" w:space="0" w:color="auto"/>
      </w:divBdr>
    </w:div>
    <w:div w:id="249126817">
      <w:bodyDiv w:val="1"/>
      <w:marLeft w:val="0"/>
      <w:marRight w:val="0"/>
      <w:marTop w:val="0"/>
      <w:marBottom w:val="0"/>
      <w:divBdr>
        <w:top w:val="none" w:sz="0" w:space="0" w:color="auto"/>
        <w:left w:val="none" w:sz="0" w:space="0" w:color="auto"/>
        <w:bottom w:val="none" w:sz="0" w:space="0" w:color="auto"/>
        <w:right w:val="none" w:sz="0" w:space="0" w:color="auto"/>
      </w:divBdr>
    </w:div>
    <w:div w:id="249242420">
      <w:bodyDiv w:val="1"/>
      <w:marLeft w:val="0"/>
      <w:marRight w:val="0"/>
      <w:marTop w:val="0"/>
      <w:marBottom w:val="0"/>
      <w:divBdr>
        <w:top w:val="none" w:sz="0" w:space="0" w:color="auto"/>
        <w:left w:val="none" w:sz="0" w:space="0" w:color="auto"/>
        <w:bottom w:val="none" w:sz="0" w:space="0" w:color="auto"/>
        <w:right w:val="none" w:sz="0" w:space="0" w:color="auto"/>
      </w:divBdr>
    </w:div>
    <w:div w:id="249781075">
      <w:bodyDiv w:val="1"/>
      <w:marLeft w:val="0"/>
      <w:marRight w:val="0"/>
      <w:marTop w:val="0"/>
      <w:marBottom w:val="0"/>
      <w:divBdr>
        <w:top w:val="none" w:sz="0" w:space="0" w:color="auto"/>
        <w:left w:val="none" w:sz="0" w:space="0" w:color="auto"/>
        <w:bottom w:val="none" w:sz="0" w:space="0" w:color="auto"/>
        <w:right w:val="none" w:sz="0" w:space="0" w:color="auto"/>
      </w:divBdr>
    </w:div>
    <w:div w:id="260724914">
      <w:bodyDiv w:val="1"/>
      <w:marLeft w:val="0"/>
      <w:marRight w:val="0"/>
      <w:marTop w:val="0"/>
      <w:marBottom w:val="0"/>
      <w:divBdr>
        <w:top w:val="none" w:sz="0" w:space="0" w:color="auto"/>
        <w:left w:val="none" w:sz="0" w:space="0" w:color="auto"/>
        <w:bottom w:val="none" w:sz="0" w:space="0" w:color="auto"/>
        <w:right w:val="none" w:sz="0" w:space="0" w:color="auto"/>
      </w:divBdr>
    </w:div>
    <w:div w:id="264654917">
      <w:bodyDiv w:val="1"/>
      <w:marLeft w:val="0"/>
      <w:marRight w:val="0"/>
      <w:marTop w:val="0"/>
      <w:marBottom w:val="0"/>
      <w:divBdr>
        <w:top w:val="none" w:sz="0" w:space="0" w:color="auto"/>
        <w:left w:val="none" w:sz="0" w:space="0" w:color="auto"/>
        <w:bottom w:val="none" w:sz="0" w:space="0" w:color="auto"/>
        <w:right w:val="none" w:sz="0" w:space="0" w:color="auto"/>
      </w:divBdr>
    </w:div>
    <w:div w:id="269164748">
      <w:bodyDiv w:val="1"/>
      <w:marLeft w:val="0"/>
      <w:marRight w:val="0"/>
      <w:marTop w:val="0"/>
      <w:marBottom w:val="0"/>
      <w:divBdr>
        <w:top w:val="none" w:sz="0" w:space="0" w:color="auto"/>
        <w:left w:val="none" w:sz="0" w:space="0" w:color="auto"/>
        <w:bottom w:val="none" w:sz="0" w:space="0" w:color="auto"/>
        <w:right w:val="none" w:sz="0" w:space="0" w:color="auto"/>
      </w:divBdr>
    </w:div>
    <w:div w:id="271865358">
      <w:bodyDiv w:val="1"/>
      <w:marLeft w:val="0"/>
      <w:marRight w:val="0"/>
      <w:marTop w:val="0"/>
      <w:marBottom w:val="0"/>
      <w:divBdr>
        <w:top w:val="none" w:sz="0" w:space="0" w:color="auto"/>
        <w:left w:val="none" w:sz="0" w:space="0" w:color="auto"/>
        <w:bottom w:val="none" w:sz="0" w:space="0" w:color="auto"/>
        <w:right w:val="none" w:sz="0" w:space="0" w:color="auto"/>
      </w:divBdr>
    </w:div>
    <w:div w:id="272712780">
      <w:bodyDiv w:val="1"/>
      <w:marLeft w:val="0"/>
      <w:marRight w:val="0"/>
      <w:marTop w:val="0"/>
      <w:marBottom w:val="0"/>
      <w:divBdr>
        <w:top w:val="none" w:sz="0" w:space="0" w:color="auto"/>
        <w:left w:val="none" w:sz="0" w:space="0" w:color="auto"/>
        <w:bottom w:val="none" w:sz="0" w:space="0" w:color="auto"/>
        <w:right w:val="none" w:sz="0" w:space="0" w:color="auto"/>
      </w:divBdr>
    </w:div>
    <w:div w:id="273709268">
      <w:bodyDiv w:val="1"/>
      <w:marLeft w:val="0"/>
      <w:marRight w:val="0"/>
      <w:marTop w:val="0"/>
      <w:marBottom w:val="0"/>
      <w:divBdr>
        <w:top w:val="none" w:sz="0" w:space="0" w:color="auto"/>
        <w:left w:val="none" w:sz="0" w:space="0" w:color="auto"/>
        <w:bottom w:val="none" w:sz="0" w:space="0" w:color="auto"/>
        <w:right w:val="none" w:sz="0" w:space="0" w:color="auto"/>
      </w:divBdr>
    </w:div>
    <w:div w:id="289020990">
      <w:bodyDiv w:val="1"/>
      <w:marLeft w:val="0"/>
      <w:marRight w:val="0"/>
      <w:marTop w:val="0"/>
      <w:marBottom w:val="0"/>
      <w:divBdr>
        <w:top w:val="none" w:sz="0" w:space="0" w:color="auto"/>
        <w:left w:val="none" w:sz="0" w:space="0" w:color="auto"/>
        <w:bottom w:val="none" w:sz="0" w:space="0" w:color="auto"/>
        <w:right w:val="none" w:sz="0" w:space="0" w:color="auto"/>
      </w:divBdr>
    </w:div>
    <w:div w:id="295724572">
      <w:bodyDiv w:val="1"/>
      <w:marLeft w:val="0"/>
      <w:marRight w:val="0"/>
      <w:marTop w:val="0"/>
      <w:marBottom w:val="0"/>
      <w:divBdr>
        <w:top w:val="none" w:sz="0" w:space="0" w:color="auto"/>
        <w:left w:val="none" w:sz="0" w:space="0" w:color="auto"/>
        <w:bottom w:val="none" w:sz="0" w:space="0" w:color="auto"/>
        <w:right w:val="none" w:sz="0" w:space="0" w:color="auto"/>
      </w:divBdr>
    </w:div>
    <w:div w:id="297540560">
      <w:bodyDiv w:val="1"/>
      <w:marLeft w:val="0"/>
      <w:marRight w:val="0"/>
      <w:marTop w:val="0"/>
      <w:marBottom w:val="0"/>
      <w:divBdr>
        <w:top w:val="none" w:sz="0" w:space="0" w:color="auto"/>
        <w:left w:val="none" w:sz="0" w:space="0" w:color="auto"/>
        <w:bottom w:val="none" w:sz="0" w:space="0" w:color="auto"/>
        <w:right w:val="none" w:sz="0" w:space="0" w:color="auto"/>
      </w:divBdr>
    </w:div>
    <w:div w:id="301472181">
      <w:bodyDiv w:val="1"/>
      <w:marLeft w:val="0"/>
      <w:marRight w:val="0"/>
      <w:marTop w:val="0"/>
      <w:marBottom w:val="0"/>
      <w:divBdr>
        <w:top w:val="none" w:sz="0" w:space="0" w:color="auto"/>
        <w:left w:val="none" w:sz="0" w:space="0" w:color="auto"/>
        <w:bottom w:val="none" w:sz="0" w:space="0" w:color="auto"/>
        <w:right w:val="none" w:sz="0" w:space="0" w:color="auto"/>
      </w:divBdr>
    </w:div>
    <w:div w:id="301816637">
      <w:bodyDiv w:val="1"/>
      <w:marLeft w:val="0"/>
      <w:marRight w:val="0"/>
      <w:marTop w:val="0"/>
      <w:marBottom w:val="0"/>
      <w:divBdr>
        <w:top w:val="none" w:sz="0" w:space="0" w:color="auto"/>
        <w:left w:val="none" w:sz="0" w:space="0" w:color="auto"/>
        <w:bottom w:val="none" w:sz="0" w:space="0" w:color="auto"/>
        <w:right w:val="none" w:sz="0" w:space="0" w:color="auto"/>
      </w:divBdr>
    </w:div>
    <w:div w:id="308438667">
      <w:bodyDiv w:val="1"/>
      <w:marLeft w:val="0"/>
      <w:marRight w:val="0"/>
      <w:marTop w:val="0"/>
      <w:marBottom w:val="0"/>
      <w:divBdr>
        <w:top w:val="none" w:sz="0" w:space="0" w:color="auto"/>
        <w:left w:val="none" w:sz="0" w:space="0" w:color="auto"/>
        <w:bottom w:val="none" w:sz="0" w:space="0" w:color="auto"/>
        <w:right w:val="none" w:sz="0" w:space="0" w:color="auto"/>
      </w:divBdr>
    </w:div>
    <w:div w:id="314728978">
      <w:bodyDiv w:val="1"/>
      <w:marLeft w:val="0"/>
      <w:marRight w:val="0"/>
      <w:marTop w:val="0"/>
      <w:marBottom w:val="0"/>
      <w:divBdr>
        <w:top w:val="none" w:sz="0" w:space="0" w:color="auto"/>
        <w:left w:val="none" w:sz="0" w:space="0" w:color="auto"/>
        <w:bottom w:val="none" w:sz="0" w:space="0" w:color="auto"/>
        <w:right w:val="none" w:sz="0" w:space="0" w:color="auto"/>
      </w:divBdr>
    </w:div>
    <w:div w:id="327253229">
      <w:bodyDiv w:val="1"/>
      <w:marLeft w:val="0"/>
      <w:marRight w:val="0"/>
      <w:marTop w:val="0"/>
      <w:marBottom w:val="0"/>
      <w:divBdr>
        <w:top w:val="none" w:sz="0" w:space="0" w:color="auto"/>
        <w:left w:val="none" w:sz="0" w:space="0" w:color="auto"/>
        <w:bottom w:val="none" w:sz="0" w:space="0" w:color="auto"/>
        <w:right w:val="none" w:sz="0" w:space="0" w:color="auto"/>
      </w:divBdr>
    </w:div>
    <w:div w:id="328750701">
      <w:bodyDiv w:val="1"/>
      <w:marLeft w:val="0"/>
      <w:marRight w:val="0"/>
      <w:marTop w:val="0"/>
      <w:marBottom w:val="0"/>
      <w:divBdr>
        <w:top w:val="none" w:sz="0" w:space="0" w:color="auto"/>
        <w:left w:val="none" w:sz="0" w:space="0" w:color="auto"/>
        <w:bottom w:val="none" w:sz="0" w:space="0" w:color="auto"/>
        <w:right w:val="none" w:sz="0" w:space="0" w:color="auto"/>
      </w:divBdr>
    </w:div>
    <w:div w:id="331223765">
      <w:bodyDiv w:val="1"/>
      <w:marLeft w:val="0"/>
      <w:marRight w:val="0"/>
      <w:marTop w:val="0"/>
      <w:marBottom w:val="0"/>
      <w:divBdr>
        <w:top w:val="none" w:sz="0" w:space="0" w:color="auto"/>
        <w:left w:val="none" w:sz="0" w:space="0" w:color="auto"/>
        <w:bottom w:val="none" w:sz="0" w:space="0" w:color="auto"/>
        <w:right w:val="none" w:sz="0" w:space="0" w:color="auto"/>
      </w:divBdr>
    </w:div>
    <w:div w:id="336033299">
      <w:bodyDiv w:val="1"/>
      <w:marLeft w:val="0"/>
      <w:marRight w:val="0"/>
      <w:marTop w:val="0"/>
      <w:marBottom w:val="0"/>
      <w:divBdr>
        <w:top w:val="none" w:sz="0" w:space="0" w:color="auto"/>
        <w:left w:val="none" w:sz="0" w:space="0" w:color="auto"/>
        <w:bottom w:val="none" w:sz="0" w:space="0" w:color="auto"/>
        <w:right w:val="none" w:sz="0" w:space="0" w:color="auto"/>
      </w:divBdr>
    </w:div>
    <w:div w:id="336157791">
      <w:bodyDiv w:val="1"/>
      <w:marLeft w:val="0"/>
      <w:marRight w:val="0"/>
      <w:marTop w:val="0"/>
      <w:marBottom w:val="0"/>
      <w:divBdr>
        <w:top w:val="none" w:sz="0" w:space="0" w:color="auto"/>
        <w:left w:val="none" w:sz="0" w:space="0" w:color="auto"/>
        <w:bottom w:val="none" w:sz="0" w:space="0" w:color="auto"/>
        <w:right w:val="none" w:sz="0" w:space="0" w:color="auto"/>
      </w:divBdr>
    </w:div>
    <w:div w:id="338430696">
      <w:bodyDiv w:val="1"/>
      <w:marLeft w:val="0"/>
      <w:marRight w:val="0"/>
      <w:marTop w:val="0"/>
      <w:marBottom w:val="0"/>
      <w:divBdr>
        <w:top w:val="none" w:sz="0" w:space="0" w:color="auto"/>
        <w:left w:val="none" w:sz="0" w:space="0" w:color="auto"/>
        <w:bottom w:val="none" w:sz="0" w:space="0" w:color="auto"/>
        <w:right w:val="none" w:sz="0" w:space="0" w:color="auto"/>
      </w:divBdr>
    </w:div>
    <w:div w:id="341317982">
      <w:bodyDiv w:val="1"/>
      <w:marLeft w:val="0"/>
      <w:marRight w:val="0"/>
      <w:marTop w:val="0"/>
      <w:marBottom w:val="0"/>
      <w:divBdr>
        <w:top w:val="none" w:sz="0" w:space="0" w:color="auto"/>
        <w:left w:val="none" w:sz="0" w:space="0" w:color="auto"/>
        <w:bottom w:val="none" w:sz="0" w:space="0" w:color="auto"/>
        <w:right w:val="none" w:sz="0" w:space="0" w:color="auto"/>
      </w:divBdr>
    </w:div>
    <w:div w:id="342250469">
      <w:bodyDiv w:val="1"/>
      <w:marLeft w:val="0"/>
      <w:marRight w:val="0"/>
      <w:marTop w:val="0"/>
      <w:marBottom w:val="0"/>
      <w:divBdr>
        <w:top w:val="none" w:sz="0" w:space="0" w:color="auto"/>
        <w:left w:val="none" w:sz="0" w:space="0" w:color="auto"/>
        <w:bottom w:val="none" w:sz="0" w:space="0" w:color="auto"/>
        <w:right w:val="none" w:sz="0" w:space="0" w:color="auto"/>
      </w:divBdr>
    </w:div>
    <w:div w:id="344946327">
      <w:bodyDiv w:val="1"/>
      <w:marLeft w:val="0"/>
      <w:marRight w:val="0"/>
      <w:marTop w:val="0"/>
      <w:marBottom w:val="0"/>
      <w:divBdr>
        <w:top w:val="none" w:sz="0" w:space="0" w:color="auto"/>
        <w:left w:val="none" w:sz="0" w:space="0" w:color="auto"/>
        <w:bottom w:val="none" w:sz="0" w:space="0" w:color="auto"/>
        <w:right w:val="none" w:sz="0" w:space="0" w:color="auto"/>
      </w:divBdr>
    </w:div>
    <w:div w:id="346566476">
      <w:bodyDiv w:val="1"/>
      <w:marLeft w:val="0"/>
      <w:marRight w:val="0"/>
      <w:marTop w:val="0"/>
      <w:marBottom w:val="0"/>
      <w:divBdr>
        <w:top w:val="none" w:sz="0" w:space="0" w:color="auto"/>
        <w:left w:val="none" w:sz="0" w:space="0" w:color="auto"/>
        <w:bottom w:val="none" w:sz="0" w:space="0" w:color="auto"/>
        <w:right w:val="none" w:sz="0" w:space="0" w:color="auto"/>
      </w:divBdr>
    </w:div>
    <w:div w:id="352341251">
      <w:bodyDiv w:val="1"/>
      <w:marLeft w:val="0"/>
      <w:marRight w:val="0"/>
      <w:marTop w:val="0"/>
      <w:marBottom w:val="0"/>
      <w:divBdr>
        <w:top w:val="none" w:sz="0" w:space="0" w:color="auto"/>
        <w:left w:val="none" w:sz="0" w:space="0" w:color="auto"/>
        <w:bottom w:val="none" w:sz="0" w:space="0" w:color="auto"/>
        <w:right w:val="none" w:sz="0" w:space="0" w:color="auto"/>
      </w:divBdr>
    </w:div>
    <w:div w:id="355892330">
      <w:bodyDiv w:val="1"/>
      <w:marLeft w:val="0"/>
      <w:marRight w:val="0"/>
      <w:marTop w:val="0"/>
      <w:marBottom w:val="0"/>
      <w:divBdr>
        <w:top w:val="none" w:sz="0" w:space="0" w:color="auto"/>
        <w:left w:val="none" w:sz="0" w:space="0" w:color="auto"/>
        <w:bottom w:val="none" w:sz="0" w:space="0" w:color="auto"/>
        <w:right w:val="none" w:sz="0" w:space="0" w:color="auto"/>
      </w:divBdr>
    </w:div>
    <w:div w:id="357850353">
      <w:bodyDiv w:val="1"/>
      <w:marLeft w:val="0"/>
      <w:marRight w:val="0"/>
      <w:marTop w:val="0"/>
      <w:marBottom w:val="0"/>
      <w:divBdr>
        <w:top w:val="none" w:sz="0" w:space="0" w:color="auto"/>
        <w:left w:val="none" w:sz="0" w:space="0" w:color="auto"/>
        <w:bottom w:val="none" w:sz="0" w:space="0" w:color="auto"/>
        <w:right w:val="none" w:sz="0" w:space="0" w:color="auto"/>
      </w:divBdr>
    </w:div>
    <w:div w:id="365104606">
      <w:bodyDiv w:val="1"/>
      <w:marLeft w:val="0"/>
      <w:marRight w:val="0"/>
      <w:marTop w:val="0"/>
      <w:marBottom w:val="0"/>
      <w:divBdr>
        <w:top w:val="none" w:sz="0" w:space="0" w:color="auto"/>
        <w:left w:val="none" w:sz="0" w:space="0" w:color="auto"/>
        <w:bottom w:val="none" w:sz="0" w:space="0" w:color="auto"/>
        <w:right w:val="none" w:sz="0" w:space="0" w:color="auto"/>
      </w:divBdr>
    </w:div>
    <w:div w:id="365565799">
      <w:bodyDiv w:val="1"/>
      <w:marLeft w:val="0"/>
      <w:marRight w:val="0"/>
      <w:marTop w:val="0"/>
      <w:marBottom w:val="0"/>
      <w:divBdr>
        <w:top w:val="none" w:sz="0" w:space="0" w:color="auto"/>
        <w:left w:val="none" w:sz="0" w:space="0" w:color="auto"/>
        <w:bottom w:val="none" w:sz="0" w:space="0" w:color="auto"/>
        <w:right w:val="none" w:sz="0" w:space="0" w:color="auto"/>
      </w:divBdr>
    </w:div>
    <w:div w:id="373848829">
      <w:bodyDiv w:val="1"/>
      <w:marLeft w:val="0"/>
      <w:marRight w:val="0"/>
      <w:marTop w:val="0"/>
      <w:marBottom w:val="0"/>
      <w:divBdr>
        <w:top w:val="none" w:sz="0" w:space="0" w:color="auto"/>
        <w:left w:val="none" w:sz="0" w:space="0" w:color="auto"/>
        <w:bottom w:val="none" w:sz="0" w:space="0" w:color="auto"/>
        <w:right w:val="none" w:sz="0" w:space="0" w:color="auto"/>
      </w:divBdr>
    </w:div>
    <w:div w:id="375814603">
      <w:bodyDiv w:val="1"/>
      <w:marLeft w:val="0"/>
      <w:marRight w:val="0"/>
      <w:marTop w:val="0"/>
      <w:marBottom w:val="0"/>
      <w:divBdr>
        <w:top w:val="none" w:sz="0" w:space="0" w:color="auto"/>
        <w:left w:val="none" w:sz="0" w:space="0" w:color="auto"/>
        <w:bottom w:val="none" w:sz="0" w:space="0" w:color="auto"/>
        <w:right w:val="none" w:sz="0" w:space="0" w:color="auto"/>
      </w:divBdr>
    </w:div>
    <w:div w:id="382561004">
      <w:bodyDiv w:val="1"/>
      <w:marLeft w:val="0"/>
      <w:marRight w:val="0"/>
      <w:marTop w:val="0"/>
      <w:marBottom w:val="0"/>
      <w:divBdr>
        <w:top w:val="none" w:sz="0" w:space="0" w:color="auto"/>
        <w:left w:val="none" w:sz="0" w:space="0" w:color="auto"/>
        <w:bottom w:val="none" w:sz="0" w:space="0" w:color="auto"/>
        <w:right w:val="none" w:sz="0" w:space="0" w:color="auto"/>
      </w:divBdr>
    </w:div>
    <w:div w:id="383062145">
      <w:bodyDiv w:val="1"/>
      <w:marLeft w:val="0"/>
      <w:marRight w:val="0"/>
      <w:marTop w:val="0"/>
      <w:marBottom w:val="0"/>
      <w:divBdr>
        <w:top w:val="none" w:sz="0" w:space="0" w:color="auto"/>
        <w:left w:val="none" w:sz="0" w:space="0" w:color="auto"/>
        <w:bottom w:val="none" w:sz="0" w:space="0" w:color="auto"/>
        <w:right w:val="none" w:sz="0" w:space="0" w:color="auto"/>
      </w:divBdr>
    </w:div>
    <w:div w:id="386687311">
      <w:bodyDiv w:val="1"/>
      <w:marLeft w:val="0"/>
      <w:marRight w:val="0"/>
      <w:marTop w:val="0"/>
      <w:marBottom w:val="0"/>
      <w:divBdr>
        <w:top w:val="none" w:sz="0" w:space="0" w:color="auto"/>
        <w:left w:val="none" w:sz="0" w:space="0" w:color="auto"/>
        <w:bottom w:val="none" w:sz="0" w:space="0" w:color="auto"/>
        <w:right w:val="none" w:sz="0" w:space="0" w:color="auto"/>
      </w:divBdr>
    </w:div>
    <w:div w:id="388846254">
      <w:bodyDiv w:val="1"/>
      <w:marLeft w:val="0"/>
      <w:marRight w:val="0"/>
      <w:marTop w:val="0"/>
      <w:marBottom w:val="0"/>
      <w:divBdr>
        <w:top w:val="none" w:sz="0" w:space="0" w:color="auto"/>
        <w:left w:val="none" w:sz="0" w:space="0" w:color="auto"/>
        <w:bottom w:val="none" w:sz="0" w:space="0" w:color="auto"/>
        <w:right w:val="none" w:sz="0" w:space="0" w:color="auto"/>
      </w:divBdr>
    </w:div>
    <w:div w:id="392853115">
      <w:bodyDiv w:val="1"/>
      <w:marLeft w:val="0"/>
      <w:marRight w:val="0"/>
      <w:marTop w:val="0"/>
      <w:marBottom w:val="0"/>
      <w:divBdr>
        <w:top w:val="none" w:sz="0" w:space="0" w:color="auto"/>
        <w:left w:val="none" w:sz="0" w:space="0" w:color="auto"/>
        <w:bottom w:val="none" w:sz="0" w:space="0" w:color="auto"/>
        <w:right w:val="none" w:sz="0" w:space="0" w:color="auto"/>
      </w:divBdr>
    </w:div>
    <w:div w:id="403138498">
      <w:bodyDiv w:val="1"/>
      <w:marLeft w:val="0"/>
      <w:marRight w:val="0"/>
      <w:marTop w:val="0"/>
      <w:marBottom w:val="0"/>
      <w:divBdr>
        <w:top w:val="none" w:sz="0" w:space="0" w:color="auto"/>
        <w:left w:val="none" w:sz="0" w:space="0" w:color="auto"/>
        <w:bottom w:val="none" w:sz="0" w:space="0" w:color="auto"/>
        <w:right w:val="none" w:sz="0" w:space="0" w:color="auto"/>
      </w:divBdr>
    </w:div>
    <w:div w:id="404496254">
      <w:bodyDiv w:val="1"/>
      <w:marLeft w:val="0"/>
      <w:marRight w:val="0"/>
      <w:marTop w:val="0"/>
      <w:marBottom w:val="0"/>
      <w:divBdr>
        <w:top w:val="none" w:sz="0" w:space="0" w:color="auto"/>
        <w:left w:val="none" w:sz="0" w:space="0" w:color="auto"/>
        <w:bottom w:val="none" w:sz="0" w:space="0" w:color="auto"/>
        <w:right w:val="none" w:sz="0" w:space="0" w:color="auto"/>
      </w:divBdr>
    </w:div>
    <w:div w:id="410742309">
      <w:bodyDiv w:val="1"/>
      <w:marLeft w:val="0"/>
      <w:marRight w:val="0"/>
      <w:marTop w:val="0"/>
      <w:marBottom w:val="0"/>
      <w:divBdr>
        <w:top w:val="none" w:sz="0" w:space="0" w:color="auto"/>
        <w:left w:val="none" w:sz="0" w:space="0" w:color="auto"/>
        <w:bottom w:val="none" w:sz="0" w:space="0" w:color="auto"/>
        <w:right w:val="none" w:sz="0" w:space="0" w:color="auto"/>
      </w:divBdr>
    </w:div>
    <w:div w:id="414278006">
      <w:bodyDiv w:val="1"/>
      <w:marLeft w:val="0"/>
      <w:marRight w:val="0"/>
      <w:marTop w:val="0"/>
      <w:marBottom w:val="0"/>
      <w:divBdr>
        <w:top w:val="none" w:sz="0" w:space="0" w:color="auto"/>
        <w:left w:val="none" w:sz="0" w:space="0" w:color="auto"/>
        <w:bottom w:val="none" w:sz="0" w:space="0" w:color="auto"/>
        <w:right w:val="none" w:sz="0" w:space="0" w:color="auto"/>
      </w:divBdr>
    </w:div>
    <w:div w:id="419985000">
      <w:bodyDiv w:val="1"/>
      <w:marLeft w:val="0"/>
      <w:marRight w:val="0"/>
      <w:marTop w:val="0"/>
      <w:marBottom w:val="0"/>
      <w:divBdr>
        <w:top w:val="none" w:sz="0" w:space="0" w:color="auto"/>
        <w:left w:val="none" w:sz="0" w:space="0" w:color="auto"/>
        <w:bottom w:val="none" w:sz="0" w:space="0" w:color="auto"/>
        <w:right w:val="none" w:sz="0" w:space="0" w:color="auto"/>
      </w:divBdr>
    </w:div>
    <w:div w:id="426341541">
      <w:bodyDiv w:val="1"/>
      <w:marLeft w:val="0"/>
      <w:marRight w:val="0"/>
      <w:marTop w:val="0"/>
      <w:marBottom w:val="0"/>
      <w:divBdr>
        <w:top w:val="none" w:sz="0" w:space="0" w:color="auto"/>
        <w:left w:val="none" w:sz="0" w:space="0" w:color="auto"/>
        <w:bottom w:val="none" w:sz="0" w:space="0" w:color="auto"/>
        <w:right w:val="none" w:sz="0" w:space="0" w:color="auto"/>
      </w:divBdr>
    </w:div>
    <w:div w:id="429352664">
      <w:bodyDiv w:val="1"/>
      <w:marLeft w:val="0"/>
      <w:marRight w:val="0"/>
      <w:marTop w:val="0"/>
      <w:marBottom w:val="0"/>
      <w:divBdr>
        <w:top w:val="none" w:sz="0" w:space="0" w:color="auto"/>
        <w:left w:val="none" w:sz="0" w:space="0" w:color="auto"/>
        <w:bottom w:val="none" w:sz="0" w:space="0" w:color="auto"/>
        <w:right w:val="none" w:sz="0" w:space="0" w:color="auto"/>
      </w:divBdr>
    </w:div>
    <w:div w:id="440685496">
      <w:bodyDiv w:val="1"/>
      <w:marLeft w:val="0"/>
      <w:marRight w:val="0"/>
      <w:marTop w:val="0"/>
      <w:marBottom w:val="0"/>
      <w:divBdr>
        <w:top w:val="none" w:sz="0" w:space="0" w:color="auto"/>
        <w:left w:val="none" w:sz="0" w:space="0" w:color="auto"/>
        <w:bottom w:val="none" w:sz="0" w:space="0" w:color="auto"/>
        <w:right w:val="none" w:sz="0" w:space="0" w:color="auto"/>
      </w:divBdr>
    </w:div>
    <w:div w:id="444662550">
      <w:bodyDiv w:val="1"/>
      <w:marLeft w:val="0"/>
      <w:marRight w:val="0"/>
      <w:marTop w:val="0"/>
      <w:marBottom w:val="0"/>
      <w:divBdr>
        <w:top w:val="none" w:sz="0" w:space="0" w:color="auto"/>
        <w:left w:val="none" w:sz="0" w:space="0" w:color="auto"/>
        <w:bottom w:val="none" w:sz="0" w:space="0" w:color="auto"/>
        <w:right w:val="none" w:sz="0" w:space="0" w:color="auto"/>
      </w:divBdr>
    </w:div>
    <w:div w:id="448741329">
      <w:bodyDiv w:val="1"/>
      <w:marLeft w:val="0"/>
      <w:marRight w:val="0"/>
      <w:marTop w:val="0"/>
      <w:marBottom w:val="0"/>
      <w:divBdr>
        <w:top w:val="none" w:sz="0" w:space="0" w:color="auto"/>
        <w:left w:val="none" w:sz="0" w:space="0" w:color="auto"/>
        <w:bottom w:val="none" w:sz="0" w:space="0" w:color="auto"/>
        <w:right w:val="none" w:sz="0" w:space="0" w:color="auto"/>
      </w:divBdr>
    </w:div>
    <w:div w:id="452672015">
      <w:bodyDiv w:val="1"/>
      <w:marLeft w:val="0"/>
      <w:marRight w:val="0"/>
      <w:marTop w:val="0"/>
      <w:marBottom w:val="0"/>
      <w:divBdr>
        <w:top w:val="none" w:sz="0" w:space="0" w:color="auto"/>
        <w:left w:val="none" w:sz="0" w:space="0" w:color="auto"/>
        <w:bottom w:val="none" w:sz="0" w:space="0" w:color="auto"/>
        <w:right w:val="none" w:sz="0" w:space="0" w:color="auto"/>
      </w:divBdr>
    </w:div>
    <w:div w:id="457069257">
      <w:bodyDiv w:val="1"/>
      <w:marLeft w:val="0"/>
      <w:marRight w:val="0"/>
      <w:marTop w:val="0"/>
      <w:marBottom w:val="0"/>
      <w:divBdr>
        <w:top w:val="none" w:sz="0" w:space="0" w:color="auto"/>
        <w:left w:val="none" w:sz="0" w:space="0" w:color="auto"/>
        <w:bottom w:val="none" w:sz="0" w:space="0" w:color="auto"/>
        <w:right w:val="none" w:sz="0" w:space="0" w:color="auto"/>
      </w:divBdr>
    </w:div>
    <w:div w:id="458186310">
      <w:bodyDiv w:val="1"/>
      <w:marLeft w:val="0"/>
      <w:marRight w:val="0"/>
      <w:marTop w:val="0"/>
      <w:marBottom w:val="0"/>
      <w:divBdr>
        <w:top w:val="none" w:sz="0" w:space="0" w:color="auto"/>
        <w:left w:val="none" w:sz="0" w:space="0" w:color="auto"/>
        <w:bottom w:val="none" w:sz="0" w:space="0" w:color="auto"/>
        <w:right w:val="none" w:sz="0" w:space="0" w:color="auto"/>
      </w:divBdr>
    </w:div>
    <w:div w:id="458762895">
      <w:bodyDiv w:val="1"/>
      <w:marLeft w:val="0"/>
      <w:marRight w:val="0"/>
      <w:marTop w:val="0"/>
      <w:marBottom w:val="0"/>
      <w:divBdr>
        <w:top w:val="none" w:sz="0" w:space="0" w:color="auto"/>
        <w:left w:val="none" w:sz="0" w:space="0" w:color="auto"/>
        <w:bottom w:val="none" w:sz="0" w:space="0" w:color="auto"/>
        <w:right w:val="none" w:sz="0" w:space="0" w:color="auto"/>
      </w:divBdr>
    </w:div>
    <w:div w:id="477647238">
      <w:bodyDiv w:val="1"/>
      <w:marLeft w:val="0"/>
      <w:marRight w:val="0"/>
      <w:marTop w:val="0"/>
      <w:marBottom w:val="0"/>
      <w:divBdr>
        <w:top w:val="none" w:sz="0" w:space="0" w:color="auto"/>
        <w:left w:val="none" w:sz="0" w:space="0" w:color="auto"/>
        <w:bottom w:val="none" w:sz="0" w:space="0" w:color="auto"/>
        <w:right w:val="none" w:sz="0" w:space="0" w:color="auto"/>
      </w:divBdr>
    </w:div>
    <w:div w:id="479005159">
      <w:bodyDiv w:val="1"/>
      <w:marLeft w:val="0"/>
      <w:marRight w:val="0"/>
      <w:marTop w:val="0"/>
      <w:marBottom w:val="0"/>
      <w:divBdr>
        <w:top w:val="none" w:sz="0" w:space="0" w:color="auto"/>
        <w:left w:val="none" w:sz="0" w:space="0" w:color="auto"/>
        <w:bottom w:val="none" w:sz="0" w:space="0" w:color="auto"/>
        <w:right w:val="none" w:sz="0" w:space="0" w:color="auto"/>
      </w:divBdr>
    </w:div>
    <w:div w:id="484661490">
      <w:bodyDiv w:val="1"/>
      <w:marLeft w:val="0"/>
      <w:marRight w:val="0"/>
      <w:marTop w:val="0"/>
      <w:marBottom w:val="0"/>
      <w:divBdr>
        <w:top w:val="none" w:sz="0" w:space="0" w:color="auto"/>
        <w:left w:val="none" w:sz="0" w:space="0" w:color="auto"/>
        <w:bottom w:val="none" w:sz="0" w:space="0" w:color="auto"/>
        <w:right w:val="none" w:sz="0" w:space="0" w:color="auto"/>
      </w:divBdr>
    </w:div>
    <w:div w:id="489756868">
      <w:bodyDiv w:val="1"/>
      <w:marLeft w:val="0"/>
      <w:marRight w:val="0"/>
      <w:marTop w:val="0"/>
      <w:marBottom w:val="0"/>
      <w:divBdr>
        <w:top w:val="none" w:sz="0" w:space="0" w:color="auto"/>
        <w:left w:val="none" w:sz="0" w:space="0" w:color="auto"/>
        <w:bottom w:val="none" w:sz="0" w:space="0" w:color="auto"/>
        <w:right w:val="none" w:sz="0" w:space="0" w:color="auto"/>
      </w:divBdr>
    </w:div>
    <w:div w:id="494540519">
      <w:bodyDiv w:val="1"/>
      <w:marLeft w:val="0"/>
      <w:marRight w:val="0"/>
      <w:marTop w:val="0"/>
      <w:marBottom w:val="0"/>
      <w:divBdr>
        <w:top w:val="none" w:sz="0" w:space="0" w:color="auto"/>
        <w:left w:val="none" w:sz="0" w:space="0" w:color="auto"/>
        <w:bottom w:val="none" w:sz="0" w:space="0" w:color="auto"/>
        <w:right w:val="none" w:sz="0" w:space="0" w:color="auto"/>
      </w:divBdr>
    </w:div>
    <w:div w:id="500968509">
      <w:bodyDiv w:val="1"/>
      <w:marLeft w:val="0"/>
      <w:marRight w:val="0"/>
      <w:marTop w:val="0"/>
      <w:marBottom w:val="0"/>
      <w:divBdr>
        <w:top w:val="none" w:sz="0" w:space="0" w:color="auto"/>
        <w:left w:val="none" w:sz="0" w:space="0" w:color="auto"/>
        <w:bottom w:val="none" w:sz="0" w:space="0" w:color="auto"/>
        <w:right w:val="none" w:sz="0" w:space="0" w:color="auto"/>
      </w:divBdr>
    </w:div>
    <w:div w:id="508637285">
      <w:bodyDiv w:val="1"/>
      <w:marLeft w:val="0"/>
      <w:marRight w:val="0"/>
      <w:marTop w:val="0"/>
      <w:marBottom w:val="0"/>
      <w:divBdr>
        <w:top w:val="none" w:sz="0" w:space="0" w:color="auto"/>
        <w:left w:val="none" w:sz="0" w:space="0" w:color="auto"/>
        <w:bottom w:val="none" w:sz="0" w:space="0" w:color="auto"/>
        <w:right w:val="none" w:sz="0" w:space="0" w:color="auto"/>
      </w:divBdr>
    </w:div>
    <w:div w:id="508835241">
      <w:bodyDiv w:val="1"/>
      <w:marLeft w:val="0"/>
      <w:marRight w:val="0"/>
      <w:marTop w:val="0"/>
      <w:marBottom w:val="0"/>
      <w:divBdr>
        <w:top w:val="none" w:sz="0" w:space="0" w:color="auto"/>
        <w:left w:val="none" w:sz="0" w:space="0" w:color="auto"/>
        <w:bottom w:val="none" w:sz="0" w:space="0" w:color="auto"/>
        <w:right w:val="none" w:sz="0" w:space="0" w:color="auto"/>
      </w:divBdr>
    </w:div>
    <w:div w:id="510920320">
      <w:bodyDiv w:val="1"/>
      <w:marLeft w:val="0"/>
      <w:marRight w:val="0"/>
      <w:marTop w:val="0"/>
      <w:marBottom w:val="0"/>
      <w:divBdr>
        <w:top w:val="none" w:sz="0" w:space="0" w:color="auto"/>
        <w:left w:val="none" w:sz="0" w:space="0" w:color="auto"/>
        <w:bottom w:val="none" w:sz="0" w:space="0" w:color="auto"/>
        <w:right w:val="none" w:sz="0" w:space="0" w:color="auto"/>
      </w:divBdr>
    </w:div>
    <w:div w:id="513299913">
      <w:bodyDiv w:val="1"/>
      <w:marLeft w:val="0"/>
      <w:marRight w:val="0"/>
      <w:marTop w:val="0"/>
      <w:marBottom w:val="0"/>
      <w:divBdr>
        <w:top w:val="none" w:sz="0" w:space="0" w:color="auto"/>
        <w:left w:val="none" w:sz="0" w:space="0" w:color="auto"/>
        <w:bottom w:val="none" w:sz="0" w:space="0" w:color="auto"/>
        <w:right w:val="none" w:sz="0" w:space="0" w:color="auto"/>
      </w:divBdr>
    </w:div>
    <w:div w:id="515462127">
      <w:bodyDiv w:val="1"/>
      <w:marLeft w:val="0"/>
      <w:marRight w:val="0"/>
      <w:marTop w:val="0"/>
      <w:marBottom w:val="0"/>
      <w:divBdr>
        <w:top w:val="none" w:sz="0" w:space="0" w:color="auto"/>
        <w:left w:val="none" w:sz="0" w:space="0" w:color="auto"/>
        <w:bottom w:val="none" w:sz="0" w:space="0" w:color="auto"/>
        <w:right w:val="none" w:sz="0" w:space="0" w:color="auto"/>
      </w:divBdr>
    </w:div>
    <w:div w:id="522865963">
      <w:bodyDiv w:val="1"/>
      <w:marLeft w:val="0"/>
      <w:marRight w:val="0"/>
      <w:marTop w:val="0"/>
      <w:marBottom w:val="0"/>
      <w:divBdr>
        <w:top w:val="none" w:sz="0" w:space="0" w:color="auto"/>
        <w:left w:val="none" w:sz="0" w:space="0" w:color="auto"/>
        <w:bottom w:val="none" w:sz="0" w:space="0" w:color="auto"/>
        <w:right w:val="none" w:sz="0" w:space="0" w:color="auto"/>
      </w:divBdr>
    </w:div>
    <w:div w:id="529612332">
      <w:bodyDiv w:val="1"/>
      <w:marLeft w:val="0"/>
      <w:marRight w:val="0"/>
      <w:marTop w:val="0"/>
      <w:marBottom w:val="0"/>
      <w:divBdr>
        <w:top w:val="none" w:sz="0" w:space="0" w:color="auto"/>
        <w:left w:val="none" w:sz="0" w:space="0" w:color="auto"/>
        <w:bottom w:val="none" w:sz="0" w:space="0" w:color="auto"/>
        <w:right w:val="none" w:sz="0" w:space="0" w:color="auto"/>
      </w:divBdr>
    </w:div>
    <w:div w:id="532185077">
      <w:bodyDiv w:val="1"/>
      <w:marLeft w:val="0"/>
      <w:marRight w:val="0"/>
      <w:marTop w:val="0"/>
      <w:marBottom w:val="0"/>
      <w:divBdr>
        <w:top w:val="none" w:sz="0" w:space="0" w:color="auto"/>
        <w:left w:val="none" w:sz="0" w:space="0" w:color="auto"/>
        <w:bottom w:val="none" w:sz="0" w:space="0" w:color="auto"/>
        <w:right w:val="none" w:sz="0" w:space="0" w:color="auto"/>
      </w:divBdr>
    </w:div>
    <w:div w:id="536355922">
      <w:bodyDiv w:val="1"/>
      <w:marLeft w:val="0"/>
      <w:marRight w:val="0"/>
      <w:marTop w:val="0"/>
      <w:marBottom w:val="0"/>
      <w:divBdr>
        <w:top w:val="none" w:sz="0" w:space="0" w:color="auto"/>
        <w:left w:val="none" w:sz="0" w:space="0" w:color="auto"/>
        <w:bottom w:val="none" w:sz="0" w:space="0" w:color="auto"/>
        <w:right w:val="none" w:sz="0" w:space="0" w:color="auto"/>
      </w:divBdr>
    </w:div>
    <w:div w:id="541288822">
      <w:bodyDiv w:val="1"/>
      <w:marLeft w:val="0"/>
      <w:marRight w:val="0"/>
      <w:marTop w:val="0"/>
      <w:marBottom w:val="0"/>
      <w:divBdr>
        <w:top w:val="none" w:sz="0" w:space="0" w:color="auto"/>
        <w:left w:val="none" w:sz="0" w:space="0" w:color="auto"/>
        <w:bottom w:val="none" w:sz="0" w:space="0" w:color="auto"/>
        <w:right w:val="none" w:sz="0" w:space="0" w:color="auto"/>
      </w:divBdr>
    </w:div>
    <w:div w:id="549733010">
      <w:bodyDiv w:val="1"/>
      <w:marLeft w:val="0"/>
      <w:marRight w:val="0"/>
      <w:marTop w:val="0"/>
      <w:marBottom w:val="0"/>
      <w:divBdr>
        <w:top w:val="none" w:sz="0" w:space="0" w:color="auto"/>
        <w:left w:val="none" w:sz="0" w:space="0" w:color="auto"/>
        <w:bottom w:val="none" w:sz="0" w:space="0" w:color="auto"/>
        <w:right w:val="none" w:sz="0" w:space="0" w:color="auto"/>
      </w:divBdr>
    </w:div>
    <w:div w:id="556474315">
      <w:bodyDiv w:val="1"/>
      <w:marLeft w:val="0"/>
      <w:marRight w:val="0"/>
      <w:marTop w:val="0"/>
      <w:marBottom w:val="0"/>
      <w:divBdr>
        <w:top w:val="none" w:sz="0" w:space="0" w:color="auto"/>
        <w:left w:val="none" w:sz="0" w:space="0" w:color="auto"/>
        <w:bottom w:val="none" w:sz="0" w:space="0" w:color="auto"/>
        <w:right w:val="none" w:sz="0" w:space="0" w:color="auto"/>
      </w:divBdr>
    </w:div>
    <w:div w:id="557596807">
      <w:bodyDiv w:val="1"/>
      <w:marLeft w:val="0"/>
      <w:marRight w:val="0"/>
      <w:marTop w:val="0"/>
      <w:marBottom w:val="0"/>
      <w:divBdr>
        <w:top w:val="none" w:sz="0" w:space="0" w:color="auto"/>
        <w:left w:val="none" w:sz="0" w:space="0" w:color="auto"/>
        <w:bottom w:val="none" w:sz="0" w:space="0" w:color="auto"/>
        <w:right w:val="none" w:sz="0" w:space="0" w:color="auto"/>
      </w:divBdr>
    </w:div>
    <w:div w:id="559439431">
      <w:bodyDiv w:val="1"/>
      <w:marLeft w:val="0"/>
      <w:marRight w:val="0"/>
      <w:marTop w:val="0"/>
      <w:marBottom w:val="0"/>
      <w:divBdr>
        <w:top w:val="none" w:sz="0" w:space="0" w:color="auto"/>
        <w:left w:val="none" w:sz="0" w:space="0" w:color="auto"/>
        <w:bottom w:val="none" w:sz="0" w:space="0" w:color="auto"/>
        <w:right w:val="none" w:sz="0" w:space="0" w:color="auto"/>
      </w:divBdr>
    </w:div>
    <w:div w:id="561672496">
      <w:bodyDiv w:val="1"/>
      <w:marLeft w:val="0"/>
      <w:marRight w:val="0"/>
      <w:marTop w:val="0"/>
      <w:marBottom w:val="0"/>
      <w:divBdr>
        <w:top w:val="none" w:sz="0" w:space="0" w:color="auto"/>
        <w:left w:val="none" w:sz="0" w:space="0" w:color="auto"/>
        <w:bottom w:val="none" w:sz="0" w:space="0" w:color="auto"/>
        <w:right w:val="none" w:sz="0" w:space="0" w:color="auto"/>
      </w:divBdr>
    </w:div>
    <w:div w:id="566918835">
      <w:bodyDiv w:val="1"/>
      <w:marLeft w:val="0"/>
      <w:marRight w:val="0"/>
      <w:marTop w:val="0"/>
      <w:marBottom w:val="0"/>
      <w:divBdr>
        <w:top w:val="none" w:sz="0" w:space="0" w:color="auto"/>
        <w:left w:val="none" w:sz="0" w:space="0" w:color="auto"/>
        <w:bottom w:val="none" w:sz="0" w:space="0" w:color="auto"/>
        <w:right w:val="none" w:sz="0" w:space="0" w:color="auto"/>
      </w:divBdr>
    </w:div>
    <w:div w:id="567805146">
      <w:bodyDiv w:val="1"/>
      <w:marLeft w:val="0"/>
      <w:marRight w:val="0"/>
      <w:marTop w:val="0"/>
      <w:marBottom w:val="0"/>
      <w:divBdr>
        <w:top w:val="none" w:sz="0" w:space="0" w:color="auto"/>
        <w:left w:val="none" w:sz="0" w:space="0" w:color="auto"/>
        <w:bottom w:val="none" w:sz="0" w:space="0" w:color="auto"/>
        <w:right w:val="none" w:sz="0" w:space="0" w:color="auto"/>
      </w:divBdr>
    </w:div>
    <w:div w:id="568081235">
      <w:bodyDiv w:val="1"/>
      <w:marLeft w:val="0"/>
      <w:marRight w:val="0"/>
      <w:marTop w:val="0"/>
      <w:marBottom w:val="0"/>
      <w:divBdr>
        <w:top w:val="none" w:sz="0" w:space="0" w:color="auto"/>
        <w:left w:val="none" w:sz="0" w:space="0" w:color="auto"/>
        <w:bottom w:val="none" w:sz="0" w:space="0" w:color="auto"/>
        <w:right w:val="none" w:sz="0" w:space="0" w:color="auto"/>
      </w:divBdr>
    </w:div>
    <w:div w:id="569080923">
      <w:bodyDiv w:val="1"/>
      <w:marLeft w:val="0"/>
      <w:marRight w:val="0"/>
      <w:marTop w:val="0"/>
      <w:marBottom w:val="0"/>
      <w:divBdr>
        <w:top w:val="none" w:sz="0" w:space="0" w:color="auto"/>
        <w:left w:val="none" w:sz="0" w:space="0" w:color="auto"/>
        <w:bottom w:val="none" w:sz="0" w:space="0" w:color="auto"/>
        <w:right w:val="none" w:sz="0" w:space="0" w:color="auto"/>
      </w:divBdr>
    </w:div>
    <w:div w:id="569996535">
      <w:bodyDiv w:val="1"/>
      <w:marLeft w:val="0"/>
      <w:marRight w:val="0"/>
      <w:marTop w:val="0"/>
      <w:marBottom w:val="0"/>
      <w:divBdr>
        <w:top w:val="none" w:sz="0" w:space="0" w:color="auto"/>
        <w:left w:val="none" w:sz="0" w:space="0" w:color="auto"/>
        <w:bottom w:val="none" w:sz="0" w:space="0" w:color="auto"/>
        <w:right w:val="none" w:sz="0" w:space="0" w:color="auto"/>
      </w:divBdr>
    </w:div>
    <w:div w:id="571963250">
      <w:bodyDiv w:val="1"/>
      <w:marLeft w:val="0"/>
      <w:marRight w:val="0"/>
      <w:marTop w:val="0"/>
      <w:marBottom w:val="0"/>
      <w:divBdr>
        <w:top w:val="none" w:sz="0" w:space="0" w:color="auto"/>
        <w:left w:val="none" w:sz="0" w:space="0" w:color="auto"/>
        <w:bottom w:val="none" w:sz="0" w:space="0" w:color="auto"/>
        <w:right w:val="none" w:sz="0" w:space="0" w:color="auto"/>
      </w:divBdr>
    </w:div>
    <w:div w:id="572129956">
      <w:bodyDiv w:val="1"/>
      <w:marLeft w:val="0"/>
      <w:marRight w:val="0"/>
      <w:marTop w:val="0"/>
      <w:marBottom w:val="0"/>
      <w:divBdr>
        <w:top w:val="none" w:sz="0" w:space="0" w:color="auto"/>
        <w:left w:val="none" w:sz="0" w:space="0" w:color="auto"/>
        <w:bottom w:val="none" w:sz="0" w:space="0" w:color="auto"/>
        <w:right w:val="none" w:sz="0" w:space="0" w:color="auto"/>
      </w:divBdr>
    </w:div>
    <w:div w:id="579752399">
      <w:bodyDiv w:val="1"/>
      <w:marLeft w:val="0"/>
      <w:marRight w:val="0"/>
      <w:marTop w:val="0"/>
      <w:marBottom w:val="0"/>
      <w:divBdr>
        <w:top w:val="none" w:sz="0" w:space="0" w:color="auto"/>
        <w:left w:val="none" w:sz="0" w:space="0" w:color="auto"/>
        <w:bottom w:val="none" w:sz="0" w:space="0" w:color="auto"/>
        <w:right w:val="none" w:sz="0" w:space="0" w:color="auto"/>
      </w:divBdr>
    </w:div>
    <w:div w:id="599918632">
      <w:bodyDiv w:val="1"/>
      <w:marLeft w:val="0"/>
      <w:marRight w:val="0"/>
      <w:marTop w:val="0"/>
      <w:marBottom w:val="0"/>
      <w:divBdr>
        <w:top w:val="none" w:sz="0" w:space="0" w:color="auto"/>
        <w:left w:val="none" w:sz="0" w:space="0" w:color="auto"/>
        <w:bottom w:val="none" w:sz="0" w:space="0" w:color="auto"/>
        <w:right w:val="none" w:sz="0" w:space="0" w:color="auto"/>
      </w:divBdr>
    </w:div>
    <w:div w:id="600726980">
      <w:bodyDiv w:val="1"/>
      <w:marLeft w:val="0"/>
      <w:marRight w:val="0"/>
      <w:marTop w:val="0"/>
      <w:marBottom w:val="0"/>
      <w:divBdr>
        <w:top w:val="none" w:sz="0" w:space="0" w:color="auto"/>
        <w:left w:val="none" w:sz="0" w:space="0" w:color="auto"/>
        <w:bottom w:val="none" w:sz="0" w:space="0" w:color="auto"/>
        <w:right w:val="none" w:sz="0" w:space="0" w:color="auto"/>
      </w:divBdr>
    </w:div>
    <w:div w:id="601642448">
      <w:bodyDiv w:val="1"/>
      <w:marLeft w:val="0"/>
      <w:marRight w:val="0"/>
      <w:marTop w:val="0"/>
      <w:marBottom w:val="0"/>
      <w:divBdr>
        <w:top w:val="none" w:sz="0" w:space="0" w:color="auto"/>
        <w:left w:val="none" w:sz="0" w:space="0" w:color="auto"/>
        <w:bottom w:val="none" w:sz="0" w:space="0" w:color="auto"/>
        <w:right w:val="none" w:sz="0" w:space="0" w:color="auto"/>
      </w:divBdr>
    </w:div>
    <w:div w:id="602689847">
      <w:bodyDiv w:val="1"/>
      <w:marLeft w:val="0"/>
      <w:marRight w:val="0"/>
      <w:marTop w:val="0"/>
      <w:marBottom w:val="0"/>
      <w:divBdr>
        <w:top w:val="none" w:sz="0" w:space="0" w:color="auto"/>
        <w:left w:val="none" w:sz="0" w:space="0" w:color="auto"/>
        <w:bottom w:val="none" w:sz="0" w:space="0" w:color="auto"/>
        <w:right w:val="none" w:sz="0" w:space="0" w:color="auto"/>
      </w:divBdr>
    </w:div>
    <w:div w:id="608513085">
      <w:bodyDiv w:val="1"/>
      <w:marLeft w:val="0"/>
      <w:marRight w:val="0"/>
      <w:marTop w:val="0"/>
      <w:marBottom w:val="0"/>
      <w:divBdr>
        <w:top w:val="none" w:sz="0" w:space="0" w:color="auto"/>
        <w:left w:val="none" w:sz="0" w:space="0" w:color="auto"/>
        <w:bottom w:val="none" w:sz="0" w:space="0" w:color="auto"/>
        <w:right w:val="none" w:sz="0" w:space="0" w:color="auto"/>
      </w:divBdr>
    </w:div>
    <w:div w:id="613635446">
      <w:bodyDiv w:val="1"/>
      <w:marLeft w:val="0"/>
      <w:marRight w:val="0"/>
      <w:marTop w:val="0"/>
      <w:marBottom w:val="0"/>
      <w:divBdr>
        <w:top w:val="none" w:sz="0" w:space="0" w:color="auto"/>
        <w:left w:val="none" w:sz="0" w:space="0" w:color="auto"/>
        <w:bottom w:val="none" w:sz="0" w:space="0" w:color="auto"/>
        <w:right w:val="none" w:sz="0" w:space="0" w:color="auto"/>
      </w:divBdr>
    </w:div>
    <w:div w:id="615403562">
      <w:bodyDiv w:val="1"/>
      <w:marLeft w:val="0"/>
      <w:marRight w:val="0"/>
      <w:marTop w:val="0"/>
      <w:marBottom w:val="0"/>
      <w:divBdr>
        <w:top w:val="none" w:sz="0" w:space="0" w:color="auto"/>
        <w:left w:val="none" w:sz="0" w:space="0" w:color="auto"/>
        <w:bottom w:val="none" w:sz="0" w:space="0" w:color="auto"/>
        <w:right w:val="none" w:sz="0" w:space="0" w:color="auto"/>
      </w:divBdr>
    </w:div>
    <w:div w:id="627248209">
      <w:bodyDiv w:val="1"/>
      <w:marLeft w:val="0"/>
      <w:marRight w:val="0"/>
      <w:marTop w:val="0"/>
      <w:marBottom w:val="0"/>
      <w:divBdr>
        <w:top w:val="none" w:sz="0" w:space="0" w:color="auto"/>
        <w:left w:val="none" w:sz="0" w:space="0" w:color="auto"/>
        <w:bottom w:val="none" w:sz="0" w:space="0" w:color="auto"/>
        <w:right w:val="none" w:sz="0" w:space="0" w:color="auto"/>
      </w:divBdr>
    </w:div>
    <w:div w:id="627397014">
      <w:bodyDiv w:val="1"/>
      <w:marLeft w:val="0"/>
      <w:marRight w:val="0"/>
      <w:marTop w:val="0"/>
      <w:marBottom w:val="0"/>
      <w:divBdr>
        <w:top w:val="none" w:sz="0" w:space="0" w:color="auto"/>
        <w:left w:val="none" w:sz="0" w:space="0" w:color="auto"/>
        <w:bottom w:val="none" w:sz="0" w:space="0" w:color="auto"/>
        <w:right w:val="none" w:sz="0" w:space="0" w:color="auto"/>
      </w:divBdr>
    </w:div>
    <w:div w:id="628822267">
      <w:bodyDiv w:val="1"/>
      <w:marLeft w:val="0"/>
      <w:marRight w:val="0"/>
      <w:marTop w:val="0"/>
      <w:marBottom w:val="0"/>
      <w:divBdr>
        <w:top w:val="none" w:sz="0" w:space="0" w:color="auto"/>
        <w:left w:val="none" w:sz="0" w:space="0" w:color="auto"/>
        <w:bottom w:val="none" w:sz="0" w:space="0" w:color="auto"/>
        <w:right w:val="none" w:sz="0" w:space="0" w:color="auto"/>
      </w:divBdr>
    </w:div>
    <w:div w:id="636450412">
      <w:bodyDiv w:val="1"/>
      <w:marLeft w:val="0"/>
      <w:marRight w:val="0"/>
      <w:marTop w:val="0"/>
      <w:marBottom w:val="0"/>
      <w:divBdr>
        <w:top w:val="none" w:sz="0" w:space="0" w:color="auto"/>
        <w:left w:val="none" w:sz="0" w:space="0" w:color="auto"/>
        <w:bottom w:val="none" w:sz="0" w:space="0" w:color="auto"/>
        <w:right w:val="none" w:sz="0" w:space="0" w:color="auto"/>
      </w:divBdr>
    </w:div>
    <w:div w:id="638387668">
      <w:bodyDiv w:val="1"/>
      <w:marLeft w:val="0"/>
      <w:marRight w:val="0"/>
      <w:marTop w:val="0"/>
      <w:marBottom w:val="0"/>
      <w:divBdr>
        <w:top w:val="none" w:sz="0" w:space="0" w:color="auto"/>
        <w:left w:val="none" w:sz="0" w:space="0" w:color="auto"/>
        <w:bottom w:val="none" w:sz="0" w:space="0" w:color="auto"/>
        <w:right w:val="none" w:sz="0" w:space="0" w:color="auto"/>
      </w:divBdr>
    </w:div>
    <w:div w:id="640353385">
      <w:bodyDiv w:val="1"/>
      <w:marLeft w:val="0"/>
      <w:marRight w:val="0"/>
      <w:marTop w:val="0"/>
      <w:marBottom w:val="0"/>
      <w:divBdr>
        <w:top w:val="none" w:sz="0" w:space="0" w:color="auto"/>
        <w:left w:val="none" w:sz="0" w:space="0" w:color="auto"/>
        <w:bottom w:val="none" w:sz="0" w:space="0" w:color="auto"/>
        <w:right w:val="none" w:sz="0" w:space="0" w:color="auto"/>
      </w:divBdr>
    </w:div>
    <w:div w:id="641622350">
      <w:bodyDiv w:val="1"/>
      <w:marLeft w:val="0"/>
      <w:marRight w:val="0"/>
      <w:marTop w:val="0"/>
      <w:marBottom w:val="0"/>
      <w:divBdr>
        <w:top w:val="none" w:sz="0" w:space="0" w:color="auto"/>
        <w:left w:val="none" w:sz="0" w:space="0" w:color="auto"/>
        <w:bottom w:val="none" w:sz="0" w:space="0" w:color="auto"/>
        <w:right w:val="none" w:sz="0" w:space="0" w:color="auto"/>
      </w:divBdr>
    </w:div>
    <w:div w:id="647562528">
      <w:bodyDiv w:val="1"/>
      <w:marLeft w:val="0"/>
      <w:marRight w:val="0"/>
      <w:marTop w:val="0"/>
      <w:marBottom w:val="0"/>
      <w:divBdr>
        <w:top w:val="none" w:sz="0" w:space="0" w:color="auto"/>
        <w:left w:val="none" w:sz="0" w:space="0" w:color="auto"/>
        <w:bottom w:val="none" w:sz="0" w:space="0" w:color="auto"/>
        <w:right w:val="none" w:sz="0" w:space="0" w:color="auto"/>
      </w:divBdr>
    </w:div>
    <w:div w:id="650601177">
      <w:bodyDiv w:val="1"/>
      <w:marLeft w:val="0"/>
      <w:marRight w:val="0"/>
      <w:marTop w:val="0"/>
      <w:marBottom w:val="0"/>
      <w:divBdr>
        <w:top w:val="none" w:sz="0" w:space="0" w:color="auto"/>
        <w:left w:val="none" w:sz="0" w:space="0" w:color="auto"/>
        <w:bottom w:val="none" w:sz="0" w:space="0" w:color="auto"/>
        <w:right w:val="none" w:sz="0" w:space="0" w:color="auto"/>
      </w:divBdr>
    </w:div>
    <w:div w:id="651639577">
      <w:bodyDiv w:val="1"/>
      <w:marLeft w:val="0"/>
      <w:marRight w:val="0"/>
      <w:marTop w:val="0"/>
      <w:marBottom w:val="0"/>
      <w:divBdr>
        <w:top w:val="none" w:sz="0" w:space="0" w:color="auto"/>
        <w:left w:val="none" w:sz="0" w:space="0" w:color="auto"/>
        <w:bottom w:val="none" w:sz="0" w:space="0" w:color="auto"/>
        <w:right w:val="none" w:sz="0" w:space="0" w:color="auto"/>
      </w:divBdr>
    </w:div>
    <w:div w:id="661855958">
      <w:bodyDiv w:val="1"/>
      <w:marLeft w:val="0"/>
      <w:marRight w:val="0"/>
      <w:marTop w:val="0"/>
      <w:marBottom w:val="0"/>
      <w:divBdr>
        <w:top w:val="none" w:sz="0" w:space="0" w:color="auto"/>
        <w:left w:val="none" w:sz="0" w:space="0" w:color="auto"/>
        <w:bottom w:val="none" w:sz="0" w:space="0" w:color="auto"/>
        <w:right w:val="none" w:sz="0" w:space="0" w:color="auto"/>
      </w:divBdr>
    </w:div>
    <w:div w:id="663973596">
      <w:bodyDiv w:val="1"/>
      <w:marLeft w:val="0"/>
      <w:marRight w:val="0"/>
      <w:marTop w:val="0"/>
      <w:marBottom w:val="0"/>
      <w:divBdr>
        <w:top w:val="none" w:sz="0" w:space="0" w:color="auto"/>
        <w:left w:val="none" w:sz="0" w:space="0" w:color="auto"/>
        <w:bottom w:val="none" w:sz="0" w:space="0" w:color="auto"/>
        <w:right w:val="none" w:sz="0" w:space="0" w:color="auto"/>
      </w:divBdr>
    </w:div>
    <w:div w:id="674770569">
      <w:bodyDiv w:val="1"/>
      <w:marLeft w:val="0"/>
      <w:marRight w:val="0"/>
      <w:marTop w:val="0"/>
      <w:marBottom w:val="0"/>
      <w:divBdr>
        <w:top w:val="none" w:sz="0" w:space="0" w:color="auto"/>
        <w:left w:val="none" w:sz="0" w:space="0" w:color="auto"/>
        <w:bottom w:val="none" w:sz="0" w:space="0" w:color="auto"/>
        <w:right w:val="none" w:sz="0" w:space="0" w:color="auto"/>
      </w:divBdr>
    </w:div>
    <w:div w:id="676007356">
      <w:bodyDiv w:val="1"/>
      <w:marLeft w:val="0"/>
      <w:marRight w:val="0"/>
      <w:marTop w:val="0"/>
      <w:marBottom w:val="0"/>
      <w:divBdr>
        <w:top w:val="none" w:sz="0" w:space="0" w:color="auto"/>
        <w:left w:val="none" w:sz="0" w:space="0" w:color="auto"/>
        <w:bottom w:val="none" w:sz="0" w:space="0" w:color="auto"/>
        <w:right w:val="none" w:sz="0" w:space="0" w:color="auto"/>
      </w:divBdr>
    </w:div>
    <w:div w:id="677972823">
      <w:bodyDiv w:val="1"/>
      <w:marLeft w:val="0"/>
      <w:marRight w:val="0"/>
      <w:marTop w:val="0"/>
      <w:marBottom w:val="0"/>
      <w:divBdr>
        <w:top w:val="none" w:sz="0" w:space="0" w:color="auto"/>
        <w:left w:val="none" w:sz="0" w:space="0" w:color="auto"/>
        <w:bottom w:val="none" w:sz="0" w:space="0" w:color="auto"/>
        <w:right w:val="none" w:sz="0" w:space="0" w:color="auto"/>
      </w:divBdr>
    </w:div>
    <w:div w:id="680862094">
      <w:bodyDiv w:val="1"/>
      <w:marLeft w:val="0"/>
      <w:marRight w:val="0"/>
      <w:marTop w:val="0"/>
      <w:marBottom w:val="0"/>
      <w:divBdr>
        <w:top w:val="none" w:sz="0" w:space="0" w:color="auto"/>
        <w:left w:val="none" w:sz="0" w:space="0" w:color="auto"/>
        <w:bottom w:val="none" w:sz="0" w:space="0" w:color="auto"/>
        <w:right w:val="none" w:sz="0" w:space="0" w:color="auto"/>
      </w:divBdr>
    </w:div>
    <w:div w:id="689187616">
      <w:bodyDiv w:val="1"/>
      <w:marLeft w:val="0"/>
      <w:marRight w:val="0"/>
      <w:marTop w:val="0"/>
      <w:marBottom w:val="0"/>
      <w:divBdr>
        <w:top w:val="none" w:sz="0" w:space="0" w:color="auto"/>
        <w:left w:val="none" w:sz="0" w:space="0" w:color="auto"/>
        <w:bottom w:val="none" w:sz="0" w:space="0" w:color="auto"/>
        <w:right w:val="none" w:sz="0" w:space="0" w:color="auto"/>
      </w:divBdr>
    </w:div>
    <w:div w:id="690692779">
      <w:bodyDiv w:val="1"/>
      <w:marLeft w:val="0"/>
      <w:marRight w:val="0"/>
      <w:marTop w:val="0"/>
      <w:marBottom w:val="0"/>
      <w:divBdr>
        <w:top w:val="none" w:sz="0" w:space="0" w:color="auto"/>
        <w:left w:val="none" w:sz="0" w:space="0" w:color="auto"/>
        <w:bottom w:val="none" w:sz="0" w:space="0" w:color="auto"/>
        <w:right w:val="none" w:sz="0" w:space="0" w:color="auto"/>
      </w:divBdr>
    </w:div>
    <w:div w:id="695232317">
      <w:bodyDiv w:val="1"/>
      <w:marLeft w:val="0"/>
      <w:marRight w:val="0"/>
      <w:marTop w:val="0"/>
      <w:marBottom w:val="0"/>
      <w:divBdr>
        <w:top w:val="none" w:sz="0" w:space="0" w:color="auto"/>
        <w:left w:val="none" w:sz="0" w:space="0" w:color="auto"/>
        <w:bottom w:val="none" w:sz="0" w:space="0" w:color="auto"/>
        <w:right w:val="none" w:sz="0" w:space="0" w:color="auto"/>
      </w:divBdr>
    </w:div>
    <w:div w:id="699667315">
      <w:bodyDiv w:val="1"/>
      <w:marLeft w:val="0"/>
      <w:marRight w:val="0"/>
      <w:marTop w:val="0"/>
      <w:marBottom w:val="0"/>
      <w:divBdr>
        <w:top w:val="none" w:sz="0" w:space="0" w:color="auto"/>
        <w:left w:val="none" w:sz="0" w:space="0" w:color="auto"/>
        <w:bottom w:val="none" w:sz="0" w:space="0" w:color="auto"/>
        <w:right w:val="none" w:sz="0" w:space="0" w:color="auto"/>
      </w:divBdr>
    </w:div>
    <w:div w:id="706224920">
      <w:bodyDiv w:val="1"/>
      <w:marLeft w:val="0"/>
      <w:marRight w:val="0"/>
      <w:marTop w:val="0"/>
      <w:marBottom w:val="0"/>
      <w:divBdr>
        <w:top w:val="none" w:sz="0" w:space="0" w:color="auto"/>
        <w:left w:val="none" w:sz="0" w:space="0" w:color="auto"/>
        <w:bottom w:val="none" w:sz="0" w:space="0" w:color="auto"/>
        <w:right w:val="none" w:sz="0" w:space="0" w:color="auto"/>
      </w:divBdr>
    </w:div>
    <w:div w:id="707292403">
      <w:bodyDiv w:val="1"/>
      <w:marLeft w:val="0"/>
      <w:marRight w:val="0"/>
      <w:marTop w:val="0"/>
      <w:marBottom w:val="0"/>
      <w:divBdr>
        <w:top w:val="none" w:sz="0" w:space="0" w:color="auto"/>
        <w:left w:val="none" w:sz="0" w:space="0" w:color="auto"/>
        <w:bottom w:val="none" w:sz="0" w:space="0" w:color="auto"/>
        <w:right w:val="none" w:sz="0" w:space="0" w:color="auto"/>
      </w:divBdr>
    </w:div>
    <w:div w:id="712383243">
      <w:bodyDiv w:val="1"/>
      <w:marLeft w:val="0"/>
      <w:marRight w:val="0"/>
      <w:marTop w:val="0"/>
      <w:marBottom w:val="0"/>
      <w:divBdr>
        <w:top w:val="none" w:sz="0" w:space="0" w:color="auto"/>
        <w:left w:val="none" w:sz="0" w:space="0" w:color="auto"/>
        <w:bottom w:val="none" w:sz="0" w:space="0" w:color="auto"/>
        <w:right w:val="none" w:sz="0" w:space="0" w:color="auto"/>
      </w:divBdr>
    </w:div>
    <w:div w:id="716397963">
      <w:bodyDiv w:val="1"/>
      <w:marLeft w:val="0"/>
      <w:marRight w:val="0"/>
      <w:marTop w:val="0"/>
      <w:marBottom w:val="0"/>
      <w:divBdr>
        <w:top w:val="none" w:sz="0" w:space="0" w:color="auto"/>
        <w:left w:val="none" w:sz="0" w:space="0" w:color="auto"/>
        <w:bottom w:val="none" w:sz="0" w:space="0" w:color="auto"/>
        <w:right w:val="none" w:sz="0" w:space="0" w:color="auto"/>
      </w:divBdr>
    </w:div>
    <w:div w:id="716465508">
      <w:bodyDiv w:val="1"/>
      <w:marLeft w:val="0"/>
      <w:marRight w:val="0"/>
      <w:marTop w:val="0"/>
      <w:marBottom w:val="0"/>
      <w:divBdr>
        <w:top w:val="none" w:sz="0" w:space="0" w:color="auto"/>
        <w:left w:val="none" w:sz="0" w:space="0" w:color="auto"/>
        <w:bottom w:val="none" w:sz="0" w:space="0" w:color="auto"/>
        <w:right w:val="none" w:sz="0" w:space="0" w:color="auto"/>
      </w:divBdr>
    </w:div>
    <w:div w:id="716857716">
      <w:bodyDiv w:val="1"/>
      <w:marLeft w:val="0"/>
      <w:marRight w:val="0"/>
      <w:marTop w:val="0"/>
      <w:marBottom w:val="0"/>
      <w:divBdr>
        <w:top w:val="none" w:sz="0" w:space="0" w:color="auto"/>
        <w:left w:val="none" w:sz="0" w:space="0" w:color="auto"/>
        <w:bottom w:val="none" w:sz="0" w:space="0" w:color="auto"/>
        <w:right w:val="none" w:sz="0" w:space="0" w:color="auto"/>
      </w:divBdr>
    </w:div>
    <w:div w:id="719288570">
      <w:bodyDiv w:val="1"/>
      <w:marLeft w:val="0"/>
      <w:marRight w:val="0"/>
      <w:marTop w:val="0"/>
      <w:marBottom w:val="0"/>
      <w:divBdr>
        <w:top w:val="none" w:sz="0" w:space="0" w:color="auto"/>
        <w:left w:val="none" w:sz="0" w:space="0" w:color="auto"/>
        <w:bottom w:val="none" w:sz="0" w:space="0" w:color="auto"/>
        <w:right w:val="none" w:sz="0" w:space="0" w:color="auto"/>
      </w:divBdr>
    </w:div>
    <w:div w:id="729155339">
      <w:bodyDiv w:val="1"/>
      <w:marLeft w:val="0"/>
      <w:marRight w:val="0"/>
      <w:marTop w:val="0"/>
      <w:marBottom w:val="0"/>
      <w:divBdr>
        <w:top w:val="none" w:sz="0" w:space="0" w:color="auto"/>
        <w:left w:val="none" w:sz="0" w:space="0" w:color="auto"/>
        <w:bottom w:val="none" w:sz="0" w:space="0" w:color="auto"/>
        <w:right w:val="none" w:sz="0" w:space="0" w:color="auto"/>
      </w:divBdr>
    </w:div>
    <w:div w:id="731081724">
      <w:bodyDiv w:val="1"/>
      <w:marLeft w:val="0"/>
      <w:marRight w:val="0"/>
      <w:marTop w:val="0"/>
      <w:marBottom w:val="0"/>
      <w:divBdr>
        <w:top w:val="none" w:sz="0" w:space="0" w:color="auto"/>
        <w:left w:val="none" w:sz="0" w:space="0" w:color="auto"/>
        <w:bottom w:val="none" w:sz="0" w:space="0" w:color="auto"/>
        <w:right w:val="none" w:sz="0" w:space="0" w:color="auto"/>
      </w:divBdr>
    </w:div>
    <w:div w:id="733048824">
      <w:bodyDiv w:val="1"/>
      <w:marLeft w:val="0"/>
      <w:marRight w:val="0"/>
      <w:marTop w:val="0"/>
      <w:marBottom w:val="0"/>
      <w:divBdr>
        <w:top w:val="none" w:sz="0" w:space="0" w:color="auto"/>
        <w:left w:val="none" w:sz="0" w:space="0" w:color="auto"/>
        <w:bottom w:val="none" w:sz="0" w:space="0" w:color="auto"/>
        <w:right w:val="none" w:sz="0" w:space="0" w:color="auto"/>
      </w:divBdr>
    </w:div>
    <w:div w:id="734862050">
      <w:bodyDiv w:val="1"/>
      <w:marLeft w:val="0"/>
      <w:marRight w:val="0"/>
      <w:marTop w:val="0"/>
      <w:marBottom w:val="0"/>
      <w:divBdr>
        <w:top w:val="none" w:sz="0" w:space="0" w:color="auto"/>
        <w:left w:val="none" w:sz="0" w:space="0" w:color="auto"/>
        <w:bottom w:val="none" w:sz="0" w:space="0" w:color="auto"/>
        <w:right w:val="none" w:sz="0" w:space="0" w:color="auto"/>
      </w:divBdr>
    </w:div>
    <w:div w:id="736587311">
      <w:bodyDiv w:val="1"/>
      <w:marLeft w:val="0"/>
      <w:marRight w:val="0"/>
      <w:marTop w:val="0"/>
      <w:marBottom w:val="0"/>
      <w:divBdr>
        <w:top w:val="none" w:sz="0" w:space="0" w:color="auto"/>
        <w:left w:val="none" w:sz="0" w:space="0" w:color="auto"/>
        <w:bottom w:val="none" w:sz="0" w:space="0" w:color="auto"/>
        <w:right w:val="none" w:sz="0" w:space="0" w:color="auto"/>
      </w:divBdr>
    </w:div>
    <w:div w:id="737745259">
      <w:bodyDiv w:val="1"/>
      <w:marLeft w:val="0"/>
      <w:marRight w:val="0"/>
      <w:marTop w:val="0"/>
      <w:marBottom w:val="0"/>
      <w:divBdr>
        <w:top w:val="none" w:sz="0" w:space="0" w:color="auto"/>
        <w:left w:val="none" w:sz="0" w:space="0" w:color="auto"/>
        <w:bottom w:val="none" w:sz="0" w:space="0" w:color="auto"/>
        <w:right w:val="none" w:sz="0" w:space="0" w:color="auto"/>
      </w:divBdr>
    </w:div>
    <w:div w:id="740294661">
      <w:bodyDiv w:val="1"/>
      <w:marLeft w:val="0"/>
      <w:marRight w:val="0"/>
      <w:marTop w:val="0"/>
      <w:marBottom w:val="0"/>
      <w:divBdr>
        <w:top w:val="none" w:sz="0" w:space="0" w:color="auto"/>
        <w:left w:val="none" w:sz="0" w:space="0" w:color="auto"/>
        <w:bottom w:val="none" w:sz="0" w:space="0" w:color="auto"/>
        <w:right w:val="none" w:sz="0" w:space="0" w:color="auto"/>
      </w:divBdr>
    </w:div>
    <w:div w:id="740444372">
      <w:bodyDiv w:val="1"/>
      <w:marLeft w:val="0"/>
      <w:marRight w:val="0"/>
      <w:marTop w:val="0"/>
      <w:marBottom w:val="0"/>
      <w:divBdr>
        <w:top w:val="none" w:sz="0" w:space="0" w:color="auto"/>
        <w:left w:val="none" w:sz="0" w:space="0" w:color="auto"/>
        <w:bottom w:val="none" w:sz="0" w:space="0" w:color="auto"/>
        <w:right w:val="none" w:sz="0" w:space="0" w:color="auto"/>
      </w:divBdr>
    </w:div>
    <w:div w:id="741298991">
      <w:bodyDiv w:val="1"/>
      <w:marLeft w:val="0"/>
      <w:marRight w:val="0"/>
      <w:marTop w:val="0"/>
      <w:marBottom w:val="0"/>
      <w:divBdr>
        <w:top w:val="none" w:sz="0" w:space="0" w:color="auto"/>
        <w:left w:val="none" w:sz="0" w:space="0" w:color="auto"/>
        <w:bottom w:val="none" w:sz="0" w:space="0" w:color="auto"/>
        <w:right w:val="none" w:sz="0" w:space="0" w:color="auto"/>
      </w:divBdr>
    </w:div>
    <w:div w:id="742027842">
      <w:bodyDiv w:val="1"/>
      <w:marLeft w:val="0"/>
      <w:marRight w:val="0"/>
      <w:marTop w:val="0"/>
      <w:marBottom w:val="0"/>
      <w:divBdr>
        <w:top w:val="none" w:sz="0" w:space="0" w:color="auto"/>
        <w:left w:val="none" w:sz="0" w:space="0" w:color="auto"/>
        <w:bottom w:val="none" w:sz="0" w:space="0" w:color="auto"/>
        <w:right w:val="none" w:sz="0" w:space="0" w:color="auto"/>
      </w:divBdr>
    </w:div>
    <w:div w:id="748233462">
      <w:bodyDiv w:val="1"/>
      <w:marLeft w:val="0"/>
      <w:marRight w:val="0"/>
      <w:marTop w:val="0"/>
      <w:marBottom w:val="0"/>
      <w:divBdr>
        <w:top w:val="none" w:sz="0" w:space="0" w:color="auto"/>
        <w:left w:val="none" w:sz="0" w:space="0" w:color="auto"/>
        <w:bottom w:val="none" w:sz="0" w:space="0" w:color="auto"/>
        <w:right w:val="none" w:sz="0" w:space="0" w:color="auto"/>
      </w:divBdr>
    </w:div>
    <w:div w:id="757865996">
      <w:bodyDiv w:val="1"/>
      <w:marLeft w:val="0"/>
      <w:marRight w:val="0"/>
      <w:marTop w:val="0"/>
      <w:marBottom w:val="0"/>
      <w:divBdr>
        <w:top w:val="none" w:sz="0" w:space="0" w:color="auto"/>
        <w:left w:val="none" w:sz="0" w:space="0" w:color="auto"/>
        <w:bottom w:val="none" w:sz="0" w:space="0" w:color="auto"/>
        <w:right w:val="none" w:sz="0" w:space="0" w:color="auto"/>
      </w:divBdr>
    </w:div>
    <w:div w:id="759763784">
      <w:bodyDiv w:val="1"/>
      <w:marLeft w:val="0"/>
      <w:marRight w:val="0"/>
      <w:marTop w:val="0"/>
      <w:marBottom w:val="0"/>
      <w:divBdr>
        <w:top w:val="none" w:sz="0" w:space="0" w:color="auto"/>
        <w:left w:val="none" w:sz="0" w:space="0" w:color="auto"/>
        <w:bottom w:val="none" w:sz="0" w:space="0" w:color="auto"/>
        <w:right w:val="none" w:sz="0" w:space="0" w:color="auto"/>
      </w:divBdr>
    </w:div>
    <w:div w:id="765729980">
      <w:bodyDiv w:val="1"/>
      <w:marLeft w:val="0"/>
      <w:marRight w:val="0"/>
      <w:marTop w:val="0"/>
      <w:marBottom w:val="0"/>
      <w:divBdr>
        <w:top w:val="none" w:sz="0" w:space="0" w:color="auto"/>
        <w:left w:val="none" w:sz="0" w:space="0" w:color="auto"/>
        <w:bottom w:val="none" w:sz="0" w:space="0" w:color="auto"/>
        <w:right w:val="none" w:sz="0" w:space="0" w:color="auto"/>
      </w:divBdr>
    </w:div>
    <w:div w:id="778571942">
      <w:bodyDiv w:val="1"/>
      <w:marLeft w:val="0"/>
      <w:marRight w:val="0"/>
      <w:marTop w:val="0"/>
      <w:marBottom w:val="0"/>
      <w:divBdr>
        <w:top w:val="none" w:sz="0" w:space="0" w:color="auto"/>
        <w:left w:val="none" w:sz="0" w:space="0" w:color="auto"/>
        <w:bottom w:val="none" w:sz="0" w:space="0" w:color="auto"/>
        <w:right w:val="none" w:sz="0" w:space="0" w:color="auto"/>
      </w:divBdr>
    </w:div>
    <w:div w:id="781651943">
      <w:bodyDiv w:val="1"/>
      <w:marLeft w:val="0"/>
      <w:marRight w:val="0"/>
      <w:marTop w:val="0"/>
      <w:marBottom w:val="0"/>
      <w:divBdr>
        <w:top w:val="none" w:sz="0" w:space="0" w:color="auto"/>
        <w:left w:val="none" w:sz="0" w:space="0" w:color="auto"/>
        <w:bottom w:val="none" w:sz="0" w:space="0" w:color="auto"/>
        <w:right w:val="none" w:sz="0" w:space="0" w:color="auto"/>
      </w:divBdr>
    </w:div>
    <w:div w:id="783616652">
      <w:bodyDiv w:val="1"/>
      <w:marLeft w:val="0"/>
      <w:marRight w:val="0"/>
      <w:marTop w:val="0"/>
      <w:marBottom w:val="0"/>
      <w:divBdr>
        <w:top w:val="none" w:sz="0" w:space="0" w:color="auto"/>
        <w:left w:val="none" w:sz="0" w:space="0" w:color="auto"/>
        <w:bottom w:val="none" w:sz="0" w:space="0" w:color="auto"/>
        <w:right w:val="none" w:sz="0" w:space="0" w:color="auto"/>
      </w:divBdr>
    </w:div>
    <w:div w:id="796144509">
      <w:bodyDiv w:val="1"/>
      <w:marLeft w:val="0"/>
      <w:marRight w:val="0"/>
      <w:marTop w:val="0"/>
      <w:marBottom w:val="0"/>
      <w:divBdr>
        <w:top w:val="none" w:sz="0" w:space="0" w:color="auto"/>
        <w:left w:val="none" w:sz="0" w:space="0" w:color="auto"/>
        <w:bottom w:val="none" w:sz="0" w:space="0" w:color="auto"/>
        <w:right w:val="none" w:sz="0" w:space="0" w:color="auto"/>
      </w:divBdr>
    </w:div>
    <w:div w:id="799806004">
      <w:bodyDiv w:val="1"/>
      <w:marLeft w:val="0"/>
      <w:marRight w:val="0"/>
      <w:marTop w:val="0"/>
      <w:marBottom w:val="0"/>
      <w:divBdr>
        <w:top w:val="none" w:sz="0" w:space="0" w:color="auto"/>
        <w:left w:val="none" w:sz="0" w:space="0" w:color="auto"/>
        <w:bottom w:val="none" w:sz="0" w:space="0" w:color="auto"/>
        <w:right w:val="none" w:sz="0" w:space="0" w:color="auto"/>
      </w:divBdr>
    </w:div>
    <w:div w:id="801846028">
      <w:bodyDiv w:val="1"/>
      <w:marLeft w:val="0"/>
      <w:marRight w:val="0"/>
      <w:marTop w:val="0"/>
      <w:marBottom w:val="0"/>
      <w:divBdr>
        <w:top w:val="none" w:sz="0" w:space="0" w:color="auto"/>
        <w:left w:val="none" w:sz="0" w:space="0" w:color="auto"/>
        <w:bottom w:val="none" w:sz="0" w:space="0" w:color="auto"/>
        <w:right w:val="none" w:sz="0" w:space="0" w:color="auto"/>
      </w:divBdr>
    </w:div>
    <w:div w:id="806818937">
      <w:bodyDiv w:val="1"/>
      <w:marLeft w:val="0"/>
      <w:marRight w:val="0"/>
      <w:marTop w:val="0"/>
      <w:marBottom w:val="0"/>
      <w:divBdr>
        <w:top w:val="none" w:sz="0" w:space="0" w:color="auto"/>
        <w:left w:val="none" w:sz="0" w:space="0" w:color="auto"/>
        <w:bottom w:val="none" w:sz="0" w:space="0" w:color="auto"/>
        <w:right w:val="none" w:sz="0" w:space="0" w:color="auto"/>
      </w:divBdr>
    </w:div>
    <w:div w:id="811825150">
      <w:bodyDiv w:val="1"/>
      <w:marLeft w:val="0"/>
      <w:marRight w:val="0"/>
      <w:marTop w:val="0"/>
      <w:marBottom w:val="0"/>
      <w:divBdr>
        <w:top w:val="none" w:sz="0" w:space="0" w:color="auto"/>
        <w:left w:val="none" w:sz="0" w:space="0" w:color="auto"/>
        <w:bottom w:val="none" w:sz="0" w:space="0" w:color="auto"/>
        <w:right w:val="none" w:sz="0" w:space="0" w:color="auto"/>
      </w:divBdr>
    </w:div>
    <w:div w:id="816579212">
      <w:bodyDiv w:val="1"/>
      <w:marLeft w:val="0"/>
      <w:marRight w:val="0"/>
      <w:marTop w:val="0"/>
      <w:marBottom w:val="0"/>
      <w:divBdr>
        <w:top w:val="none" w:sz="0" w:space="0" w:color="auto"/>
        <w:left w:val="none" w:sz="0" w:space="0" w:color="auto"/>
        <w:bottom w:val="none" w:sz="0" w:space="0" w:color="auto"/>
        <w:right w:val="none" w:sz="0" w:space="0" w:color="auto"/>
      </w:divBdr>
    </w:div>
    <w:div w:id="820387908">
      <w:bodyDiv w:val="1"/>
      <w:marLeft w:val="0"/>
      <w:marRight w:val="0"/>
      <w:marTop w:val="0"/>
      <w:marBottom w:val="0"/>
      <w:divBdr>
        <w:top w:val="none" w:sz="0" w:space="0" w:color="auto"/>
        <w:left w:val="none" w:sz="0" w:space="0" w:color="auto"/>
        <w:bottom w:val="none" w:sz="0" w:space="0" w:color="auto"/>
        <w:right w:val="none" w:sz="0" w:space="0" w:color="auto"/>
      </w:divBdr>
    </w:div>
    <w:div w:id="823862153">
      <w:bodyDiv w:val="1"/>
      <w:marLeft w:val="0"/>
      <w:marRight w:val="0"/>
      <w:marTop w:val="0"/>
      <w:marBottom w:val="0"/>
      <w:divBdr>
        <w:top w:val="none" w:sz="0" w:space="0" w:color="auto"/>
        <w:left w:val="none" w:sz="0" w:space="0" w:color="auto"/>
        <w:bottom w:val="none" w:sz="0" w:space="0" w:color="auto"/>
        <w:right w:val="none" w:sz="0" w:space="0" w:color="auto"/>
      </w:divBdr>
    </w:div>
    <w:div w:id="830680654">
      <w:bodyDiv w:val="1"/>
      <w:marLeft w:val="0"/>
      <w:marRight w:val="0"/>
      <w:marTop w:val="0"/>
      <w:marBottom w:val="0"/>
      <w:divBdr>
        <w:top w:val="none" w:sz="0" w:space="0" w:color="auto"/>
        <w:left w:val="none" w:sz="0" w:space="0" w:color="auto"/>
        <w:bottom w:val="none" w:sz="0" w:space="0" w:color="auto"/>
        <w:right w:val="none" w:sz="0" w:space="0" w:color="auto"/>
      </w:divBdr>
    </w:div>
    <w:div w:id="830949267">
      <w:bodyDiv w:val="1"/>
      <w:marLeft w:val="0"/>
      <w:marRight w:val="0"/>
      <w:marTop w:val="0"/>
      <w:marBottom w:val="0"/>
      <w:divBdr>
        <w:top w:val="none" w:sz="0" w:space="0" w:color="auto"/>
        <w:left w:val="none" w:sz="0" w:space="0" w:color="auto"/>
        <w:bottom w:val="none" w:sz="0" w:space="0" w:color="auto"/>
        <w:right w:val="none" w:sz="0" w:space="0" w:color="auto"/>
      </w:divBdr>
    </w:div>
    <w:div w:id="832641228">
      <w:bodyDiv w:val="1"/>
      <w:marLeft w:val="0"/>
      <w:marRight w:val="0"/>
      <w:marTop w:val="0"/>
      <w:marBottom w:val="0"/>
      <w:divBdr>
        <w:top w:val="none" w:sz="0" w:space="0" w:color="auto"/>
        <w:left w:val="none" w:sz="0" w:space="0" w:color="auto"/>
        <w:bottom w:val="none" w:sz="0" w:space="0" w:color="auto"/>
        <w:right w:val="none" w:sz="0" w:space="0" w:color="auto"/>
      </w:divBdr>
    </w:div>
    <w:div w:id="832795808">
      <w:bodyDiv w:val="1"/>
      <w:marLeft w:val="0"/>
      <w:marRight w:val="0"/>
      <w:marTop w:val="0"/>
      <w:marBottom w:val="0"/>
      <w:divBdr>
        <w:top w:val="none" w:sz="0" w:space="0" w:color="auto"/>
        <w:left w:val="none" w:sz="0" w:space="0" w:color="auto"/>
        <w:bottom w:val="none" w:sz="0" w:space="0" w:color="auto"/>
        <w:right w:val="none" w:sz="0" w:space="0" w:color="auto"/>
      </w:divBdr>
    </w:div>
    <w:div w:id="834807234">
      <w:bodyDiv w:val="1"/>
      <w:marLeft w:val="0"/>
      <w:marRight w:val="0"/>
      <w:marTop w:val="0"/>
      <w:marBottom w:val="0"/>
      <w:divBdr>
        <w:top w:val="none" w:sz="0" w:space="0" w:color="auto"/>
        <w:left w:val="none" w:sz="0" w:space="0" w:color="auto"/>
        <w:bottom w:val="none" w:sz="0" w:space="0" w:color="auto"/>
        <w:right w:val="none" w:sz="0" w:space="0" w:color="auto"/>
      </w:divBdr>
    </w:div>
    <w:div w:id="837234850">
      <w:bodyDiv w:val="1"/>
      <w:marLeft w:val="0"/>
      <w:marRight w:val="0"/>
      <w:marTop w:val="0"/>
      <w:marBottom w:val="0"/>
      <w:divBdr>
        <w:top w:val="none" w:sz="0" w:space="0" w:color="auto"/>
        <w:left w:val="none" w:sz="0" w:space="0" w:color="auto"/>
        <w:bottom w:val="none" w:sz="0" w:space="0" w:color="auto"/>
        <w:right w:val="none" w:sz="0" w:space="0" w:color="auto"/>
      </w:divBdr>
    </w:div>
    <w:div w:id="843399208">
      <w:bodyDiv w:val="1"/>
      <w:marLeft w:val="0"/>
      <w:marRight w:val="0"/>
      <w:marTop w:val="0"/>
      <w:marBottom w:val="0"/>
      <w:divBdr>
        <w:top w:val="none" w:sz="0" w:space="0" w:color="auto"/>
        <w:left w:val="none" w:sz="0" w:space="0" w:color="auto"/>
        <w:bottom w:val="none" w:sz="0" w:space="0" w:color="auto"/>
        <w:right w:val="none" w:sz="0" w:space="0" w:color="auto"/>
      </w:divBdr>
    </w:div>
    <w:div w:id="844826586">
      <w:bodyDiv w:val="1"/>
      <w:marLeft w:val="0"/>
      <w:marRight w:val="0"/>
      <w:marTop w:val="0"/>
      <w:marBottom w:val="0"/>
      <w:divBdr>
        <w:top w:val="none" w:sz="0" w:space="0" w:color="auto"/>
        <w:left w:val="none" w:sz="0" w:space="0" w:color="auto"/>
        <w:bottom w:val="none" w:sz="0" w:space="0" w:color="auto"/>
        <w:right w:val="none" w:sz="0" w:space="0" w:color="auto"/>
      </w:divBdr>
    </w:div>
    <w:div w:id="848133190">
      <w:bodyDiv w:val="1"/>
      <w:marLeft w:val="0"/>
      <w:marRight w:val="0"/>
      <w:marTop w:val="0"/>
      <w:marBottom w:val="0"/>
      <w:divBdr>
        <w:top w:val="none" w:sz="0" w:space="0" w:color="auto"/>
        <w:left w:val="none" w:sz="0" w:space="0" w:color="auto"/>
        <w:bottom w:val="none" w:sz="0" w:space="0" w:color="auto"/>
        <w:right w:val="none" w:sz="0" w:space="0" w:color="auto"/>
      </w:divBdr>
    </w:div>
    <w:div w:id="849218462">
      <w:bodyDiv w:val="1"/>
      <w:marLeft w:val="0"/>
      <w:marRight w:val="0"/>
      <w:marTop w:val="0"/>
      <w:marBottom w:val="0"/>
      <w:divBdr>
        <w:top w:val="none" w:sz="0" w:space="0" w:color="auto"/>
        <w:left w:val="none" w:sz="0" w:space="0" w:color="auto"/>
        <w:bottom w:val="none" w:sz="0" w:space="0" w:color="auto"/>
        <w:right w:val="none" w:sz="0" w:space="0" w:color="auto"/>
      </w:divBdr>
    </w:div>
    <w:div w:id="854609688">
      <w:bodyDiv w:val="1"/>
      <w:marLeft w:val="0"/>
      <w:marRight w:val="0"/>
      <w:marTop w:val="0"/>
      <w:marBottom w:val="0"/>
      <w:divBdr>
        <w:top w:val="none" w:sz="0" w:space="0" w:color="auto"/>
        <w:left w:val="none" w:sz="0" w:space="0" w:color="auto"/>
        <w:bottom w:val="none" w:sz="0" w:space="0" w:color="auto"/>
        <w:right w:val="none" w:sz="0" w:space="0" w:color="auto"/>
      </w:divBdr>
    </w:div>
    <w:div w:id="855000243">
      <w:bodyDiv w:val="1"/>
      <w:marLeft w:val="0"/>
      <w:marRight w:val="0"/>
      <w:marTop w:val="0"/>
      <w:marBottom w:val="0"/>
      <w:divBdr>
        <w:top w:val="none" w:sz="0" w:space="0" w:color="auto"/>
        <w:left w:val="none" w:sz="0" w:space="0" w:color="auto"/>
        <w:bottom w:val="none" w:sz="0" w:space="0" w:color="auto"/>
        <w:right w:val="none" w:sz="0" w:space="0" w:color="auto"/>
      </w:divBdr>
    </w:div>
    <w:div w:id="856163695">
      <w:bodyDiv w:val="1"/>
      <w:marLeft w:val="0"/>
      <w:marRight w:val="0"/>
      <w:marTop w:val="0"/>
      <w:marBottom w:val="0"/>
      <w:divBdr>
        <w:top w:val="none" w:sz="0" w:space="0" w:color="auto"/>
        <w:left w:val="none" w:sz="0" w:space="0" w:color="auto"/>
        <w:bottom w:val="none" w:sz="0" w:space="0" w:color="auto"/>
        <w:right w:val="none" w:sz="0" w:space="0" w:color="auto"/>
      </w:divBdr>
    </w:div>
    <w:div w:id="856575426">
      <w:bodyDiv w:val="1"/>
      <w:marLeft w:val="0"/>
      <w:marRight w:val="0"/>
      <w:marTop w:val="0"/>
      <w:marBottom w:val="0"/>
      <w:divBdr>
        <w:top w:val="none" w:sz="0" w:space="0" w:color="auto"/>
        <w:left w:val="none" w:sz="0" w:space="0" w:color="auto"/>
        <w:bottom w:val="none" w:sz="0" w:space="0" w:color="auto"/>
        <w:right w:val="none" w:sz="0" w:space="0" w:color="auto"/>
      </w:divBdr>
    </w:div>
    <w:div w:id="877548999">
      <w:bodyDiv w:val="1"/>
      <w:marLeft w:val="0"/>
      <w:marRight w:val="0"/>
      <w:marTop w:val="0"/>
      <w:marBottom w:val="0"/>
      <w:divBdr>
        <w:top w:val="none" w:sz="0" w:space="0" w:color="auto"/>
        <w:left w:val="none" w:sz="0" w:space="0" w:color="auto"/>
        <w:bottom w:val="none" w:sz="0" w:space="0" w:color="auto"/>
        <w:right w:val="none" w:sz="0" w:space="0" w:color="auto"/>
      </w:divBdr>
    </w:div>
    <w:div w:id="881095238">
      <w:bodyDiv w:val="1"/>
      <w:marLeft w:val="0"/>
      <w:marRight w:val="0"/>
      <w:marTop w:val="0"/>
      <w:marBottom w:val="0"/>
      <w:divBdr>
        <w:top w:val="none" w:sz="0" w:space="0" w:color="auto"/>
        <w:left w:val="none" w:sz="0" w:space="0" w:color="auto"/>
        <w:bottom w:val="none" w:sz="0" w:space="0" w:color="auto"/>
        <w:right w:val="none" w:sz="0" w:space="0" w:color="auto"/>
      </w:divBdr>
    </w:div>
    <w:div w:id="882061753">
      <w:bodyDiv w:val="1"/>
      <w:marLeft w:val="0"/>
      <w:marRight w:val="0"/>
      <w:marTop w:val="0"/>
      <w:marBottom w:val="0"/>
      <w:divBdr>
        <w:top w:val="none" w:sz="0" w:space="0" w:color="auto"/>
        <w:left w:val="none" w:sz="0" w:space="0" w:color="auto"/>
        <w:bottom w:val="none" w:sz="0" w:space="0" w:color="auto"/>
        <w:right w:val="none" w:sz="0" w:space="0" w:color="auto"/>
      </w:divBdr>
    </w:div>
    <w:div w:id="889848018">
      <w:bodyDiv w:val="1"/>
      <w:marLeft w:val="0"/>
      <w:marRight w:val="0"/>
      <w:marTop w:val="0"/>
      <w:marBottom w:val="0"/>
      <w:divBdr>
        <w:top w:val="none" w:sz="0" w:space="0" w:color="auto"/>
        <w:left w:val="none" w:sz="0" w:space="0" w:color="auto"/>
        <w:bottom w:val="none" w:sz="0" w:space="0" w:color="auto"/>
        <w:right w:val="none" w:sz="0" w:space="0" w:color="auto"/>
      </w:divBdr>
    </w:div>
    <w:div w:id="896354381">
      <w:bodyDiv w:val="1"/>
      <w:marLeft w:val="0"/>
      <w:marRight w:val="0"/>
      <w:marTop w:val="0"/>
      <w:marBottom w:val="0"/>
      <w:divBdr>
        <w:top w:val="none" w:sz="0" w:space="0" w:color="auto"/>
        <w:left w:val="none" w:sz="0" w:space="0" w:color="auto"/>
        <w:bottom w:val="none" w:sz="0" w:space="0" w:color="auto"/>
        <w:right w:val="none" w:sz="0" w:space="0" w:color="auto"/>
      </w:divBdr>
    </w:div>
    <w:div w:id="897208580">
      <w:bodyDiv w:val="1"/>
      <w:marLeft w:val="0"/>
      <w:marRight w:val="0"/>
      <w:marTop w:val="0"/>
      <w:marBottom w:val="0"/>
      <w:divBdr>
        <w:top w:val="none" w:sz="0" w:space="0" w:color="auto"/>
        <w:left w:val="none" w:sz="0" w:space="0" w:color="auto"/>
        <w:bottom w:val="none" w:sz="0" w:space="0" w:color="auto"/>
        <w:right w:val="none" w:sz="0" w:space="0" w:color="auto"/>
      </w:divBdr>
    </w:div>
    <w:div w:id="899900341">
      <w:bodyDiv w:val="1"/>
      <w:marLeft w:val="0"/>
      <w:marRight w:val="0"/>
      <w:marTop w:val="0"/>
      <w:marBottom w:val="0"/>
      <w:divBdr>
        <w:top w:val="none" w:sz="0" w:space="0" w:color="auto"/>
        <w:left w:val="none" w:sz="0" w:space="0" w:color="auto"/>
        <w:bottom w:val="none" w:sz="0" w:space="0" w:color="auto"/>
        <w:right w:val="none" w:sz="0" w:space="0" w:color="auto"/>
      </w:divBdr>
    </w:div>
    <w:div w:id="902108217">
      <w:bodyDiv w:val="1"/>
      <w:marLeft w:val="0"/>
      <w:marRight w:val="0"/>
      <w:marTop w:val="0"/>
      <w:marBottom w:val="0"/>
      <w:divBdr>
        <w:top w:val="none" w:sz="0" w:space="0" w:color="auto"/>
        <w:left w:val="none" w:sz="0" w:space="0" w:color="auto"/>
        <w:bottom w:val="none" w:sz="0" w:space="0" w:color="auto"/>
        <w:right w:val="none" w:sz="0" w:space="0" w:color="auto"/>
      </w:divBdr>
    </w:div>
    <w:div w:id="903678596">
      <w:bodyDiv w:val="1"/>
      <w:marLeft w:val="0"/>
      <w:marRight w:val="0"/>
      <w:marTop w:val="0"/>
      <w:marBottom w:val="0"/>
      <w:divBdr>
        <w:top w:val="none" w:sz="0" w:space="0" w:color="auto"/>
        <w:left w:val="none" w:sz="0" w:space="0" w:color="auto"/>
        <w:bottom w:val="none" w:sz="0" w:space="0" w:color="auto"/>
        <w:right w:val="none" w:sz="0" w:space="0" w:color="auto"/>
      </w:divBdr>
    </w:div>
    <w:div w:id="910625210">
      <w:bodyDiv w:val="1"/>
      <w:marLeft w:val="0"/>
      <w:marRight w:val="0"/>
      <w:marTop w:val="0"/>
      <w:marBottom w:val="0"/>
      <w:divBdr>
        <w:top w:val="none" w:sz="0" w:space="0" w:color="auto"/>
        <w:left w:val="none" w:sz="0" w:space="0" w:color="auto"/>
        <w:bottom w:val="none" w:sz="0" w:space="0" w:color="auto"/>
        <w:right w:val="none" w:sz="0" w:space="0" w:color="auto"/>
      </w:divBdr>
    </w:div>
    <w:div w:id="913202499">
      <w:bodyDiv w:val="1"/>
      <w:marLeft w:val="0"/>
      <w:marRight w:val="0"/>
      <w:marTop w:val="0"/>
      <w:marBottom w:val="0"/>
      <w:divBdr>
        <w:top w:val="none" w:sz="0" w:space="0" w:color="auto"/>
        <w:left w:val="none" w:sz="0" w:space="0" w:color="auto"/>
        <w:bottom w:val="none" w:sz="0" w:space="0" w:color="auto"/>
        <w:right w:val="none" w:sz="0" w:space="0" w:color="auto"/>
      </w:divBdr>
    </w:div>
    <w:div w:id="915359713">
      <w:bodyDiv w:val="1"/>
      <w:marLeft w:val="0"/>
      <w:marRight w:val="0"/>
      <w:marTop w:val="0"/>
      <w:marBottom w:val="0"/>
      <w:divBdr>
        <w:top w:val="none" w:sz="0" w:space="0" w:color="auto"/>
        <w:left w:val="none" w:sz="0" w:space="0" w:color="auto"/>
        <w:bottom w:val="none" w:sz="0" w:space="0" w:color="auto"/>
        <w:right w:val="none" w:sz="0" w:space="0" w:color="auto"/>
      </w:divBdr>
    </w:div>
    <w:div w:id="921137217">
      <w:bodyDiv w:val="1"/>
      <w:marLeft w:val="0"/>
      <w:marRight w:val="0"/>
      <w:marTop w:val="0"/>
      <w:marBottom w:val="0"/>
      <w:divBdr>
        <w:top w:val="none" w:sz="0" w:space="0" w:color="auto"/>
        <w:left w:val="none" w:sz="0" w:space="0" w:color="auto"/>
        <w:bottom w:val="none" w:sz="0" w:space="0" w:color="auto"/>
        <w:right w:val="none" w:sz="0" w:space="0" w:color="auto"/>
      </w:divBdr>
    </w:div>
    <w:div w:id="927496103">
      <w:bodyDiv w:val="1"/>
      <w:marLeft w:val="0"/>
      <w:marRight w:val="0"/>
      <w:marTop w:val="0"/>
      <w:marBottom w:val="0"/>
      <w:divBdr>
        <w:top w:val="none" w:sz="0" w:space="0" w:color="auto"/>
        <w:left w:val="none" w:sz="0" w:space="0" w:color="auto"/>
        <w:bottom w:val="none" w:sz="0" w:space="0" w:color="auto"/>
        <w:right w:val="none" w:sz="0" w:space="0" w:color="auto"/>
      </w:divBdr>
    </w:div>
    <w:div w:id="929893664">
      <w:bodyDiv w:val="1"/>
      <w:marLeft w:val="0"/>
      <w:marRight w:val="0"/>
      <w:marTop w:val="0"/>
      <w:marBottom w:val="0"/>
      <w:divBdr>
        <w:top w:val="none" w:sz="0" w:space="0" w:color="auto"/>
        <w:left w:val="none" w:sz="0" w:space="0" w:color="auto"/>
        <w:bottom w:val="none" w:sz="0" w:space="0" w:color="auto"/>
        <w:right w:val="none" w:sz="0" w:space="0" w:color="auto"/>
      </w:divBdr>
    </w:div>
    <w:div w:id="931862640">
      <w:bodyDiv w:val="1"/>
      <w:marLeft w:val="0"/>
      <w:marRight w:val="0"/>
      <w:marTop w:val="0"/>
      <w:marBottom w:val="0"/>
      <w:divBdr>
        <w:top w:val="none" w:sz="0" w:space="0" w:color="auto"/>
        <w:left w:val="none" w:sz="0" w:space="0" w:color="auto"/>
        <w:bottom w:val="none" w:sz="0" w:space="0" w:color="auto"/>
        <w:right w:val="none" w:sz="0" w:space="0" w:color="auto"/>
      </w:divBdr>
    </w:div>
    <w:div w:id="934821965">
      <w:bodyDiv w:val="1"/>
      <w:marLeft w:val="0"/>
      <w:marRight w:val="0"/>
      <w:marTop w:val="0"/>
      <w:marBottom w:val="0"/>
      <w:divBdr>
        <w:top w:val="none" w:sz="0" w:space="0" w:color="auto"/>
        <w:left w:val="none" w:sz="0" w:space="0" w:color="auto"/>
        <w:bottom w:val="none" w:sz="0" w:space="0" w:color="auto"/>
        <w:right w:val="none" w:sz="0" w:space="0" w:color="auto"/>
      </w:divBdr>
    </w:div>
    <w:div w:id="935668918">
      <w:bodyDiv w:val="1"/>
      <w:marLeft w:val="0"/>
      <w:marRight w:val="0"/>
      <w:marTop w:val="0"/>
      <w:marBottom w:val="0"/>
      <w:divBdr>
        <w:top w:val="none" w:sz="0" w:space="0" w:color="auto"/>
        <w:left w:val="none" w:sz="0" w:space="0" w:color="auto"/>
        <w:bottom w:val="none" w:sz="0" w:space="0" w:color="auto"/>
        <w:right w:val="none" w:sz="0" w:space="0" w:color="auto"/>
      </w:divBdr>
    </w:div>
    <w:div w:id="937255559">
      <w:bodyDiv w:val="1"/>
      <w:marLeft w:val="0"/>
      <w:marRight w:val="0"/>
      <w:marTop w:val="0"/>
      <w:marBottom w:val="0"/>
      <w:divBdr>
        <w:top w:val="none" w:sz="0" w:space="0" w:color="auto"/>
        <w:left w:val="none" w:sz="0" w:space="0" w:color="auto"/>
        <w:bottom w:val="none" w:sz="0" w:space="0" w:color="auto"/>
        <w:right w:val="none" w:sz="0" w:space="0" w:color="auto"/>
      </w:divBdr>
    </w:div>
    <w:div w:id="937448499">
      <w:bodyDiv w:val="1"/>
      <w:marLeft w:val="0"/>
      <w:marRight w:val="0"/>
      <w:marTop w:val="0"/>
      <w:marBottom w:val="0"/>
      <w:divBdr>
        <w:top w:val="none" w:sz="0" w:space="0" w:color="auto"/>
        <w:left w:val="none" w:sz="0" w:space="0" w:color="auto"/>
        <w:bottom w:val="none" w:sz="0" w:space="0" w:color="auto"/>
        <w:right w:val="none" w:sz="0" w:space="0" w:color="auto"/>
      </w:divBdr>
    </w:div>
    <w:div w:id="937712730">
      <w:bodyDiv w:val="1"/>
      <w:marLeft w:val="0"/>
      <w:marRight w:val="0"/>
      <w:marTop w:val="0"/>
      <w:marBottom w:val="0"/>
      <w:divBdr>
        <w:top w:val="none" w:sz="0" w:space="0" w:color="auto"/>
        <w:left w:val="none" w:sz="0" w:space="0" w:color="auto"/>
        <w:bottom w:val="none" w:sz="0" w:space="0" w:color="auto"/>
        <w:right w:val="none" w:sz="0" w:space="0" w:color="auto"/>
      </w:divBdr>
    </w:div>
    <w:div w:id="955864972">
      <w:bodyDiv w:val="1"/>
      <w:marLeft w:val="0"/>
      <w:marRight w:val="0"/>
      <w:marTop w:val="0"/>
      <w:marBottom w:val="0"/>
      <w:divBdr>
        <w:top w:val="none" w:sz="0" w:space="0" w:color="auto"/>
        <w:left w:val="none" w:sz="0" w:space="0" w:color="auto"/>
        <w:bottom w:val="none" w:sz="0" w:space="0" w:color="auto"/>
        <w:right w:val="none" w:sz="0" w:space="0" w:color="auto"/>
      </w:divBdr>
    </w:div>
    <w:div w:id="956106582">
      <w:bodyDiv w:val="1"/>
      <w:marLeft w:val="0"/>
      <w:marRight w:val="0"/>
      <w:marTop w:val="0"/>
      <w:marBottom w:val="0"/>
      <w:divBdr>
        <w:top w:val="none" w:sz="0" w:space="0" w:color="auto"/>
        <w:left w:val="none" w:sz="0" w:space="0" w:color="auto"/>
        <w:bottom w:val="none" w:sz="0" w:space="0" w:color="auto"/>
        <w:right w:val="none" w:sz="0" w:space="0" w:color="auto"/>
      </w:divBdr>
    </w:div>
    <w:div w:id="956713052">
      <w:bodyDiv w:val="1"/>
      <w:marLeft w:val="0"/>
      <w:marRight w:val="0"/>
      <w:marTop w:val="0"/>
      <w:marBottom w:val="0"/>
      <w:divBdr>
        <w:top w:val="none" w:sz="0" w:space="0" w:color="auto"/>
        <w:left w:val="none" w:sz="0" w:space="0" w:color="auto"/>
        <w:bottom w:val="none" w:sz="0" w:space="0" w:color="auto"/>
        <w:right w:val="none" w:sz="0" w:space="0" w:color="auto"/>
      </w:divBdr>
    </w:div>
    <w:div w:id="959652991">
      <w:bodyDiv w:val="1"/>
      <w:marLeft w:val="0"/>
      <w:marRight w:val="0"/>
      <w:marTop w:val="0"/>
      <w:marBottom w:val="0"/>
      <w:divBdr>
        <w:top w:val="none" w:sz="0" w:space="0" w:color="auto"/>
        <w:left w:val="none" w:sz="0" w:space="0" w:color="auto"/>
        <w:bottom w:val="none" w:sz="0" w:space="0" w:color="auto"/>
        <w:right w:val="none" w:sz="0" w:space="0" w:color="auto"/>
      </w:divBdr>
    </w:div>
    <w:div w:id="967736118">
      <w:bodyDiv w:val="1"/>
      <w:marLeft w:val="0"/>
      <w:marRight w:val="0"/>
      <w:marTop w:val="0"/>
      <w:marBottom w:val="0"/>
      <w:divBdr>
        <w:top w:val="none" w:sz="0" w:space="0" w:color="auto"/>
        <w:left w:val="none" w:sz="0" w:space="0" w:color="auto"/>
        <w:bottom w:val="none" w:sz="0" w:space="0" w:color="auto"/>
        <w:right w:val="none" w:sz="0" w:space="0" w:color="auto"/>
      </w:divBdr>
    </w:div>
    <w:div w:id="971054668">
      <w:bodyDiv w:val="1"/>
      <w:marLeft w:val="0"/>
      <w:marRight w:val="0"/>
      <w:marTop w:val="0"/>
      <w:marBottom w:val="0"/>
      <w:divBdr>
        <w:top w:val="none" w:sz="0" w:space="0" w:color="auto"/>
        <w:left w:val="none" w:sz="0" w:space="0" w:color="auto"/>
        <w:bottom w:val="none" w:sz="0" w:space="0" w:color="auto"/>
        <w:right w:val="none" w:sz="0" w:space="0" w:color="auto"/>
      </w:divBdr>
    </w:div>
    <w:div w:id="972097340">
      <w:bodyDiv w:val="1"/>
      <w:marLeft w:val="0"/>
      <w:marRight w:val="0"/>
      <w:marTop w:val="0"/>
      <w:marBottom w:val="0"/>
      <w:divBdr>
        <w:top w:val="none" w:sz="0" w:space="0" w:color="auto"/>
        <w:left w:val="none" w:sz="0" w:space="0" w:color="auto"/>
        <w:bottom w:val="none" w:sz="0" w:space="0" w:color="auto"/>
        <w:right w:val="none" w:sz="0" w:space="0" w:color="auto"/>
      </w:divBdr>
    </w:div>
    <w:div w:id="973101694">
      <w:bodyDiv w:val="1"/>
      <w:marLeft w:val="0"/>
      <w:marRight w:val="0"/>
      <w:marTop w:val="0"/>
      <w:marBottom w:val="0"/>
      <w:divBdr>
        <w:top w:val="none" w:sz="0" w:space="0" w:color="auto"/>
        <w:left w:val="none" w:sz="0" w:space="0" w:color="auto"/>
        <w:bottom w:val="none" w:sz="0" w:space="0" w:color="auto"/>
        <w:right w:val="none" w:sz="0" w:space="0" w:color="auto"/>
      </w:divBdr>
    </w:div>
    <w:div w:id="976183788">
      <w:bodyDiv w:val="1"/>
      <w:marLeft w:val="0"/>
      <w:marRight w:val="0"/>
      <w:marTop w:val="0"/>
      <w:marBottom w:val="0"/>
      <w:divBdr>
        <w:top w:val="none" w:sz="0" w:space="0" w:color="auto"/>
        <w:left w:val="none" w:sz="0" w:space="0" w:color="auto"/>
        <w:bottom w:val="none" w:sz="0" w:space="0" w:color="auto"/>
        <w:right w:val="none" w:sz="0" w:space="0" w:color="auto"/>
      </w:divBdr>
    </w:div>
    <w:div w:id="980616940">
      <w:bodyDiv w:val="1"/>
      <w:marLeft w:val="0"/>
      <w:marRight w:val="0"/>
      <w:marTop w:val="0"/>
      <w:marBottom w:val="0"/>
      <w:divBdr>
        <w:top w:val="none" w:sz="0" w:space="0" w:color="auto"/>
        <w:left w:val="none" w:sz="0" w:space="0" w:color="auto"/>
        <w:bottom w:val="none" w:sz="0" w:space="0" w:color="auto"/>
        <w:right w:val="none" w:sz="0" w:space="0" w:color="auto"/>
      </w:divBdr>
    </w:div>
    <w:div w:id="983924470">
      <w:bodyDiv w:val="1"/>
      <w:marLeft w:val="0"/>
      <w:marRight w:val="0"/>
      <w:marTop w:val="0"/>
      <w:marBottom w:val="0"/>
      <w:divBdr>
        <w:top w:val="none" w:sz="0" w:space="0" w:color="auto"/>
        <w:left w:val="none" w:sz="0" w:space="0" w:color="auto"/>
        <w:bottom w:val="none" w:sz="0" w:space="0" w:color="auto"/>
        <w:right w:val="none" w:sz="0" w:space="0" w:color="auto"/>
      </w:divBdr>
    </w:div>
    <w:div w:id="986133126">
      <w:bodyDiv w:val="1"/>
      <w:marLeft w:val="0"/>
      <w:marRight w:val="0"/>
      <w:marTop w:val="0"/>
      <w:marBottom w:val="0"/>
      <w:divBdr>
        <w:top w:val="none" w:sz="0" w:space="0" w:color="auto"/>
        <w:left w:val="none" w:sz="0" w:space="0" w:color="auto"/>
        <w:bottom w:val="none" w:sz="0" w:space="0" w:color="auto"/>
        <w:right w:val="none" w:sz="0" w:space="0" w:color="auto"/>
      </w:divBdr>
    </w:div>
    <w:div w:id="986589392">
      <w:bodyDiv w:val="1"/>
      <w:marLeft w:val="0"/>
      <w:marRight w:val="0"/>
      <w:marTop w:val="0"/>
      <w:marBottom w:val="0"/>
      <w:divBdr>
        <w:top w:val="none" w:sz="0" w:space="0" w:color="auto"/>
        <w:left w:val="none" w:sz="0" w:space="0" w:color="auto"/>
        <w:bottom w:val="none" w:sz="0" w:space="0" w:color="auto"/>
        <w:right w:val="none" w:sz="0" w:space="0" w:color="auto"/>
      </w:divBdr>
    </w:div>
    <w:div w:id="994841538">
      <w:bodyDiv w:val="1"/>
      <w:marLeft w:val="0"/>
      <w:marRight w:val="0"/>
      <w:marTop w:val="0"/>
      <w:marBottom w:val="0"/>
      <w:divBdr>
        <w:top w:val="none" w:sz="0" w:space="0" w:color="auto"/>
        <w:left w:val="none" w:sz="0" w:space="0" w:color="auto"/>
        <w:bottom w:val="none" w:sz="0" w:space="0" w:color="auto"/>
        <w:right w:val="none" w:sz="0" w:space="0" w:color="auto"/>
      </w:divBdr>
    </w:div>
    <w:div w:id="1000893227">
      <w:bodyDiv w:val="1"/>
      <w:marLeft w:val="0"/>
      <w:marRight w:val="0"/>
      <w:marTop w:val="0"/>
      <w:marBottom w:val="0"/>
      <w:divBdr>
        <w:top w:val="none" w:sz="0" w:space="0" w:color="auto"/>
        <w:left w:val="none" w:sz="0" w:space="0" w:color="auto"/>
        <w:bottom w:val="none" w:sz="0" w:space="0" w:color="auto"/>
        <w:right w:val="none" w:sz="0" w:space="0" w:color="auto"/>
      </w:divBdr>
    </w:div>
    <w:div w:id="1003506051">
      <w:bodyDiv w:val="1"/>
      <w:marLeft w:val="0"/>
      <w:marRight w:val="0"/>
      <w:marTop w:val="0"/>
      <w:marBottom w:val="0"/>
      <w:divBdr>
        <w:top w:val="none" w:sz="0" w:space="0" w:color="auto"/>
        <w:left w:val="none" w:sz="0" w:space="0" w:color="auto"/>
        <w:bottom w:val="none" w:sz="0" w:space="0" w:color="auto"/>
        <w:right w:val="none" w:sz="0" w:space="0" w:color="auto"/>
      </w:divBdr>
    </w:div>
    <w:div w:id="1014116451">
      <w:bodyDiv w:val="1"/>
      <w:marLeft w:val="0"/>
      <w:marRight w:val="0"/>
      <w:marTop w:val="0"/>
      <w:marBottom w:val="0"/>
      <w:divBdr>
        <w:top w:val="none" w:sz="0" w:space="0" w:color="auto"/>
        <w:left w:val="none" w:sz="0" w:space="0" w:color="auto"/>
        <w:bottom w:val="none" w:sz="0" w:space="0" w:color="auto"/>
        <w:right w:val="none" w:sz="0" w:space="0" w:color="auto"/>
      </w:divBdr>
    </w:div>
    <w:div w:id="1018776414">
      <w:bodyDiv w:val="1"/>
      <w:marLeft w:val="0"/>
      <w:marRight w:val="0"/>
      <w:marTop w:val="0"/>
      <w:marBottom w:val="0"/>
      <w:divBdr>
        <w:top w:val="none" w:sz="0" w:space="0" w:color="auto"/>
        <w:left w:val="none" w:sz="0" w:space="0" w:color="auto"/>
        <w:bottom w:val="none" w:sz="0" w:space="0" w:color="auto"/>
        <w:right w:val="none" w:sz="0" w:space="0" w:color="auto"/>
      </w:divBdr>
    </w:div>
    <w:div w:id="1021516641">
      <w:bodyDiv w:val="1"/>
      <w:marLeft w:val="0"/>
      <w:marRight w:val="0"/>
      <w:marTop w:val="0"/>
      <w:marBottom w:val="0"/>
      <w:divBdr>
        <w:top w:val="none" w:sz="0" w:space="0" w:color="auto"/>
        <w:left w:val="none" w:sz="0" w:space="0" w:color="auto"/>
        <w:bottom w:val="none" w:sz="0" w:space="0" w:color="auto"/>
        <w:right w:val="none" w:sz="0" w:space="0" w:color="auto"/>
      </w:divBdr>
    </w:div>
    <w:div w:id="1021932421">
      <w:bodyDiv w:val="1"/>
      <w:marLeft w:val="0"/>
      <w:marRight w:val="0"/>
      <w:marTop w:val="0"/>
      <w:marBottom w:val="0"/>
      <w:divBdr>
        <w:top w:val="none" w:sz="0" w:space="0" w:color="auto"/>
        <w:left w:val="none" w:sz="0" w:space="0" w:color="auto"/>
        <w:bottom w:val="none" w:sz="0" w:space="0" w:color="auto"/>
        <w:right w:val="none" w:sz="0" w:space="0" w:color="auto"/>
      </w:divBdr>
    </w:div>
    <w:div w:id="1023361811">
      <w:bodyDiv w:val="1"/>
      <w:marLeft w:val="0"/>
      <w:marRight w:val="0"/>
      <w:marTop w:val="0"/>
      <w:marBottom w:val="0"/>
      <w:divBdr>
        <w:top w:val="none" w:sz="0" w:space="0" w:color="auto"/>
        <w:left w:val="none" w:sz="0" w:space="0" w:color="auto"/>
        <w:bottom w:val="none" w:sz="0" w:space="0" w:color="auto"/>
        <w:right w:val="none" w:sz="0" w:space="0" w:color="auto"/>
      </w:divBdr>
    </w:div>
    <w:div w:id="1023702943">
      <w:bodyDiv w:val="1"/>
      <w:marLeft w:val="0"/>
      <w:marRight w:val="0"/>
      <w:marTop w:val="0"/>
      <w:marBottom w:val="0"/>
      <w:divBdr>
        <w:top w:val="none" w:sz="0" w:space="0" w:color="auto"/>
        <w:left w:val="none" w:sz="0" w:space="0" w:color="auto"/>
        <w:bottom w:val="none" w:sz="0" w:space="0" w:color="auto"/>
        <w:right w:val="none" w:sz="0" w:space="0" w:color="auto"/>
      </w:divBdr>
    </w:div>
    <w:div w:id="1024285028">
      <w:bodyDiv w:val="1"/>
      <w:marLeft w:val="0"/>
      <w:marRight w:val="0"/>
      <w:marTop w:val="0"/>
      <w:marBottom w:val="0"/>
      <w:divBdr>
        <w:top w:val="none" w:sz="0" w:space="0" w:color="auto"/>
        <w:left w:val="none" w:sz="0" w:space="0" w:color="auto"/>
        <w:bottom w:val="none" w:sz="0" w:space="0" w:color="auto"/>
        <w:right w:val="none" w:sz="0" w:space="0" w:color="auto"/>
      </w:divBdr>
    </w:div>
    <w:div w:id="1027218419">
      <w:bodyDiv w:val="1"/>
      <w:marLeft w:val="0"/>
      <w:marRight w:val="0"/>
      <w:marTop w:val="0"/>
      <w:marBottom w:val="0"/>
      <w:divBdr>
        <w:top w:val="none" w:sz="0" w:space="0" w:color="auto"/>
        <w:left w:val="none" w:sz="0" w:space="0" w:color="auto"/>
        <w:bottom w:val="none" w:sz="0" w:space="0" w:color="auto"/>
        <w:right w:val="none" w:sz="0" w:space="0" w:color="auto"/>
      </w:divBdr>
    </w:div>
    <w:div w:id="1028487275">
      <w:bodyDiv w:val="1"/>
      <w:marLeft w:val="0"/>
      <w:marRight w:val="0"/>
      <w:marTop w:val="0"/>
      <w:marBottom w:val="0"/>
      <w:divBdr>
        <w:top w:val="none" w:sz="0" w:space="0" w:color="auto"/>
        <w:left w:val="none" w:sz="0" w:space="0" w:color="auto"/>
        <w:bottom w:val="none" w:sz="0" w:space="0" w:color="auto"/>
        <w:right w:val="none" w:sz="0" w:space="0" w:color="auto"/>
      </w:divBdr>
    </w:div>
    <w:div w:id="1030565918">
      <w:bodyDiv w:val="1"/>
      <w:marLeft w:val="0"/>
      <w:marRight w:val="0"/>
      <w:marTop w:val="0"/>
      <w:marBottom w:val="0"/>
      <w:divBdr>
        <w:top w:val="none" w:sz="0" w:space="0" w:color="auto"/>
        <w:left w:val="none" w:sz="0" w:space="0" w:color="auto"/>
        <w:bottom w:val="none" w:sz="0" w:space="0" w:color="auto"/>
        <w:right w:val="none" w:sz="0" w:space="0" w:color="auto"/>
      </w:divBdr>
    </w:div>
    <w:div w:id="1035153708">
      <w:bodyDiv w:val="1"/>
      <w:marLeft w:val="0"/>
      <w:marRight w:val="0"/>
      <w:marTop w:val="0"/>
      <w:marBottom w:val="0"/>
      <w:divBdr>
        <w:top w:val="none" w:sz="0" w:space="0" w:color="auto"/>
        <w:left w:val="none" w:sz="0" w:space="0" w:color="auto"/>
        <w:bottom w:val="none" w:sz="0" w:space="0" w:color="auto"/>
        <w:right w:val="none" w:sz="0" w:space="0" w:color="auto"/>
      </w:divBdr>
    </w:div>
    <w:div w:id="1036853749">
      <w:bodyDiv w:val="1"/>
      <w:marLeft w:val="0"/>
      <w:marRight w:val="0"/>
      <w:marTop w:val="0"/>
      <w:marBottom w:val="0"/>
      <w:divBdr>
        <w:top w:val="none" w:sz="0" w:space="0" w:color="auto"/>
        <w:left w:val="none" w:sz="0" w:space="0" w:color="auto"/>
        <w:bottom w:val="none" w:sz="0" w:space="0" w:color="auto"/>
        <w:right w:val="none" w:sz="0" w:space="0" w:color="auto"/>
      </w:divBdr>
    </w:div>
    <w:div w:id="1041131337">
      <w:bodyDiv w:val="1"/>
      <w:marLeft w:val="0"/>
      <w:marRight w:val="0"/>
      <w:marTop w:val="0"/>
      <w:marBottom w:val="0"/>
      <w:divBdr>
        <w:top w:val="none" w:sz="0" w:space="0" w:color="auto"/>
        <w:left w:val="none" w:sz="0" w:space="0" w:color="auto"/>
        <w:bottom w:val="none" w:sz="0" w:space="0" w:color="auto"/>
        <w:right w:val="none" w:sz="0" w:space="0" w:color="auto"/>
      </w:divBdr>
    </w:div>
    <w:div w:id="1041251825">
      <w:bodyDiv w:val="1"/>
      <w:marLeft w:val="0"/>
      <w:marRight w:val="0"/>
      <w:marTop w:val="0"/>
      <w:marBottom w:val="0"/>
      <w:divBdr>
        <w:top w:val="none" w:sz="0" w:space="0" w:color="auto"/>
        <w:left w:val="none" w:sz="0" w:space="0" w:color="auto"/>
        <w:bottom w:val="none" w:sz="0" w:space="0" w:color="auto"/>
        <w:right w:val="none" w:sz="0" w:space="0" w:color="auto"/>
      </w:divBdr>
    </w:div>
    <w:div w:id="1043670290">
      <w:bodyDiv w:val="1"/>
      <w:marLeft w:val="0"/>
      <w:marRight w:val="0"/>
      <w:marTop w:val="0"/>
      <w:marBottom w:val="0"/>
      <w:divBdr>
        <w:top w:val="none" w:sz="0" w:space="0" w:color="auto"/>
        <w:left w:val="none" w:sz="0" w:space="0" w:color="auto"/>
        <w:bottom w:val="none" w:sz="0" w:space="0" w:color="auto"/>
        <w:right w:val="none" w:sz="0" w:space="0" w:color="auto"/>
      </w:divBdr>
    </w:div>
    <w:div w:id="1047996059">
      <w:bodyDiv w:val="1"/>
      <w:marLeft w:val="0"/>
      <w:marRight w:val="0"/>
      <w:marTop w:val="0"/>
      <w:marBottom w:val="0"/>
      <w:divBdr>
        <w:top w:val="none" w:sz="0" w:space="0" w:color="auto"/>
        <w:left w:val="none" w:sz="0" w:space="0" w:color="auto"/>
        <w:bottom w:val="none" w:sz="0" w:space="0" w:color="auto"/>
        <w:right w:val="none" w:sz="0" w:space="0" w:color="auto"/>
      </w:divBdr>
    </w:div>
    <w:div w:id="1049106921">
      <w:bodyDiv w:val="1"/>
      <w:marLeft w:val="0"/>
      <w:marRight w:val="0"/>
      <w:marTop w:val="0"/>
      <w:marBottom w:val="0"/>
      <w:divBdr>
        <w:top w:val="none" w:sz="0" w:space="0" w:color="auto"/>
        <w:left w:val="none" w:sz="0" w:space="0" w:color="auto"/>
        <w:bottom w:val="none" w:sz="0" w:space="0" w:color="auto"/>
        <w:right w:val="none" w:sz="0" w:space="0" w:color="auto"/>
      </w:divBdr>
    </w:div>
    <w:div w:id="1050038129">
      <w:bodyDiv w:val="1"/>
      <w:marLeft w:val="0"/>
      <w:marRight w:val="0"/>
      <w:marTop w:val="0"/>
      <w:marBottom w:val="0"/>
      <w:divBdr>
        <w:top w:val="none" w:sz="0" w:space="0" w:color="auto"/>
        <w:left w:val="none" w:sz="0" w:space="0" w:color="auto"/>
        <w:bottom w:val="none" w:sz="0" w:space="0" w:color="auto"/>
        <w:right w:val="none" w:sz="0" w:space="0" w:color="auto"/>
      </w:divBdr>
    </w:div>
    <w:div w:id="1054038204">
      <w:bodyDiv w:val="1"/>
      <w:marLeft w:val="0"/>
      <w:marRight w:val="0"/>
      <w:marTop w:val="0"/>
      <w:marBottom w:val="0"/>
      <w:divBdr>
        <w:top w:val="none" w:sz="0" w:space="0" w:color="auto"/>
        <w:left w:val="none" w:sz="0" w:space="0" w:color="auto"/>
        <w:bottom w:val="none" w:sz="0" w:space="0" w:color="auto"/>
        <w:right w:val="none" w:sz="0" w:space="0" w:color="auto"/>
      </w:divBdr>
    </w:div>
    <w:div w:id="1066031319">
      <w:bodyDiv w:val="1"/>
      <w:marLeft w:val="0"/>
      <w:marRight w:val="0"/>
      <w:marTop w:val="0"/>
      <w:marBottom w:val="0"/>
      <w:divBdr>
        <w:top w:val="none" w:sz="0" w:space="0" w:color="auto"/>
        <w:left w:val="none" w:sz="0" w:space="0" w:color="auto"/>
        <w:bottom w:val="none" w:sz="0" w:space="0" w:color="auto"/>
        <w:right w:val="none" w:sz="0" w:space="0" w:color="auto"/>
      </w:divBdr>
    </w:div>
    <w:div w:id="1068306838">
      <w:bodyDiv w:val="1"/>
      <w:marLeft w:val="0"/>
      <w:marRight w:val="0"/>
      <w:marTop w:val="0"/>
      <w:marBottom w:val="0"/>
      <w:divBdr>
        <w:top w:val="none" w:sz="0" w:space="0" w:color="auto"/>
        <w:left w:val="none" w:sz="0" w:space="0" w:color="auto"/>
        <w:bottom w:val="none" w:sz="0" w:space="0" w:color="auto"/>
        <w:right w:val="none" w:sz="0" w:space="0" w:color="auto"/>
      </w:divBdr>
    </w:div>
    <w:div w:id="1068528615">
      <w:bodyDiv w:val="1"/>
      <w:marLeft w:val="0"/>
      <w:marRight w:val="0"/>
      <w:marTop w:val="0"/>
      <w:marBottom w:val="0"/>
      <w:divBdr>
        <w:top w:val="none" w:sz="0" w:space="0" w:color="auto"/>
        <w:left w:val="none" w:sz="0" w:space="0" w:color="auto"/>
        <w:bottom w:val="none" w:sz="0" w:space="0" w:color="auto"/>
        <w:right w:val="none" w:sz="0" w:space="0" w:color="auto"/>
      </w:divBdr>
    </w:div>
    <w:div w:id="1072657653">
      <w:bodyDiv w:val="1"/>
      <w:marLeft w:val="0"/>
      <w:marRight w:val="0"/>
      <w:marTop w:val="0"/>
      <w:marBottom w:val="0"/>
      <w:divBdr>
        <w:top w:val="none" w:sz="0" w:space="0" w:color="auto"/>
        <w:left w:val="none" w:sz="0" w:space="0" w:color="auto"/>
        <w:bottom w:val="none" w:sz="0" w:space="0" w:color="auto"/>
        <w:right w:val="none" w:sz="0" w:space="0" w:color="auto"/>
      </w:divBdr>
    </w:div>
    <w:div w:id="1098869834">
      <w:bodyDiv w:val="1"/>
      <w:marLeft w:val="0"/>
      <w:marRight w:val="0"/>
      <w:marTop w:val="0"/>
      <w:marBottom w:val="0"/>
      <w:divBdr>
        <w:top w:val="none" w:sz="0" w:space="0" w:color="auto"/>
        <w:left w:val="none" w:sz="0" w:space="0" w:color="auto"/>
        <w:bottom w:val="none" w:sz="0" w:space="0" w:color="auto"/>
        <w:right w:val="none" w:sz="0" w:space="0" w:color="auto"/>
      </w:divBdr>
    </w:div>
    <w:div w:id="1101070621">
      <w:bodyDiv w:val="1"/>
      <w:marLeft w:val="0"/>
      <w:marRight w:val="0"/>
      <w:marTop w:val="0"/>
      <w:marBottom w:val="0"/>
      <w:divBdr>
        <w:top w:val="none" w:sz="0" w:space="0" w:color="auto"/>
        <w:left w:val="none" w:sz="0" w:space="0" w:color="auto"/>
        <w:bottom w:val="none" w:sz="0" w:space="0" w:color="auto"/>
        <w:right w:val="none" w:sz="0" w:space="0" w:color="auto"/>
      </w:divBdr>
    </w:div>
    <w:div w:id="1108164573">
      <w:bodyDiv w:val="1"/>
      <w:marLeft w:val="0"/>
      <w:marRight w:val="0"/>
      <w:marTop w:val="0"/>
      <w:marBottom w:val="0"/>
      <w:divBdr>
        <w:top w:val="none" w:sz="0" w:space="0" w:color="auto"/>
        <w:left w:val="none" w:sz="0" w:space="0" w:color="auto"/>
        <w:bottom w:val="none" w:sz="0" w:space="0" w:color="auto"/>
        <w:right w:val="none" w:sz="0" w:space="0" w:color="auto"/>
      </w:divBdr>
    </w:div>
    <w:div w:id="1113943551">
      <w:bodyDiv w:val="1"/>
      <w:marLeft w:val="0"/>
      <w:marRight w:val="0"/>
      <w:marTop w:val="0"/>
      <w:marBottom w:val="0"/>
      <w:divBdr>
        <w:top w:val="none" w:sz="0" w:space="0" w:color="auto"/>
        <w:left w:val="none" w:sz="0" w:space="0" w:color="auto"/>
        <w:bottom w:val="none" w:sz="0" w:space="0" w:color="auto"/>
        <w:right w:val="none" w:sz="0" w:space="0" w:color="auto"/>
      </w:divBdr>
    </w:div>
    <w:div w:id="1118722311">
      <w:bodyDiv w:val="1"/>
      <w:marLeft w:val="0"/>
      <w:marRight w:val="0"/>
      <w:marTop w:val="0"/>
      <w:marBottom w:val="0"/>
      <w:divBdr>
        <w:top w:val="none" w:sz="0" w:space="0" w:color="auto"/>
        <w:left w:val="none" w:sz="0" w:space="0" w:color="auto"/>
        <w:bottom w:val="none" w:sz="0" w:space="0" w:color="auto"/>
        <w:right w:val="none" w:sz="0" w:space="0" w:color="auto"/>
      </w:divBdr>
    </w:div>
    <w:div w:id="1129938653">
      <w:bodyDiv w:val="1"/>
      <w:marLeft w:val="0"/>
      <w:marRight w:val="0"/>
      <w:marTop w:val="0"/>
      <w:marBottom w:val="0"/>
      <w:divBdr>
        <w:top w:val="none" w:sz="0" w:space="0" w:color="auto"/>
        <w:left w:val="none" w:sz="0" w:space="0" w:color="auto"/>
        <w:bottom w:val="none" w:sz="0" w:space="0" w:color="auto"/>
        <w:right w:val="none" w:sz="0" w:space="0" w:color="auto"/>
      </w:divBdr>
    </w:div>
    <w:div w:id="1135291316">
      <w:bodyDiv w:val="1"/>
      <w:marLeft w:val="0"/>
      <w:marRight w:val="0"/>
      <w:marTop w:val="0"/>
      <w:marBottom w:val="0"/>
      <w:divBdr>
        <w:top w:val="none" w:sz="0" w:space="0" w:color="auto"/>
        <w:left w:val="none" w:sz="0" w:space="0" w:color="auto"/>
        <w:bottom w:val="none" w:sz="0" w:space="0" w:color="auto"/>
        <w:right w:val="none" w:sz="0" w:space="0" w:color="auto"/>
      </w:divBdr>
    </w:div>
    <w:div w:id="1136143387">
      <w:bodyDiv w:val="1"/>
      <w:marLeft w:val="0"/>
      <w:marRight w:val="0"/>
      <w:marTop w:val="0"/>
      <w:marBottom w:val="0"/>
      <w:divBdr>
        <w:top w:val="none" w:sz="0" w:space="0" w:color="auto"/>
        <w:left w:val="none" w:sz="0" w:space="0" w:color="auto"/>
        <w:bottom w:val="none" w:sz="0" w:space="0" w:color="auto"/>
        <w:right w:val="none" w:sz="0" w:space="0" w:color="auto"/>
      </w:divBdr>
    </w:div>
    <w:div w:id="1142500929">
      <w:bodyDiv w:val="1"/>
      <w:marLeft w:val="0"/>
      <w:marRight w:val="0"/>
      <w:marTop w:val="0"/>
      <w:marBottom w:val="0"/>
      <w:divBdr>
        <w:top w:val="none" w:sz="0" w:space="0" w:color="auto"/>
        <w:left w:val="none" w:sz="0" w:space="0" w:color="auto"/>
        <w:bottom w:val="none" w:sz="0" w:space="0" w:color="auto"/>
        <w:right w:val="none" w:sz="0" w:space="0" w:color="auto"/>
      </w:divBdr>
    </w:div>
    <w:div w:id="1143036495">
      <w:bodyDiv w:val="1"/>
      <w:marLeft w:val="0"/>
      <w:marRight w:val="0"/>
      <w:marTop w:val="0"/>
      <w:marBottom w:val="0"/>
      <w:divBdr>
        <w:top w:val="none" w:sz="0" w:space="0" w:color="auto"/>
        <w:left w:val="none" w:sz="0" w:space="0" w:color="auto"/>
        <w:bottom w:val="none" w:sz="0" w:space="0" w:color="auto"/>
        <w:right w:val="none" w:sz="0" w:space="0" w:color="auto"/>
      </w:divBdr>
    </w:div>
    <w:div w:id="1158425706">
      <w:bodyDiv w:val="1"/>
      <w:marLeft w:val="0"/>
      <w:marRight w:val="0"/>
      <w:marTop w:val="0"/>
      <w:marBottom w:val="0"/>
      <w:divBdr>
        <w:top w:val="none" w:sz="0" w:space="0" w:color="auto"/>
        <w:left w:val="none" w:sz="0" w:space="0" w:color="auto"/>
        <w:bottom w:val="none" w:sz="0" w:space="0" w:color="auto"/>
        <w:right w:val="none" w:sz="0" w:space="0" w:color="auto"/>
      </w:divBdr>
    </w:div>
    <w:div w:id="1160124560">
      <w:bodyDiv w:val="1"/>
      <w:marLeft w:val="0"/>
      <w:marRight w:val="0"/>
      <w:marTop w:val="0"/>
      <w:marBottom w:val="0"/>
      <w:divBdr>
        <w:top w:val="none" w:sz="0" w:space="0" w:color="auto"/>
        <w:left w:val="none" w:sz="0" w:space="0" w:color="auto"/>
        <w:bottom w:val="none" w:sz="0" w:space="0" w:color="auto"/>
        <w:right w:val="none" w:sz="0" w:space="0" w:color="auto"/>
      </w:divBdr>
    </w:div>
    <w:div w:id="1160996996">
      <w:bodyDiv w:val="1"/>
      <w:marLeft w:val="0"/>
      <w:marRight w:val="0"/>
      <w:marTop w:val="0"/>
      <w:marBottom w:val="0"/>
      <w:divBdr>
        <w:top w:val="none" w:sz="0" w:space="0" w:color="auto"/>
        <w:left w:val="none" w:sz="0" w:space="0" w:color="auto"/>
        <w:bottom w:val="none" w:sz="0" w:space="0" w:color="auto"/>
        <w:right w:val="none" w:sz="0" w:space="0" w:color="auto"/>
      </w:divBdr>
    </w:div>
    <w:div w:id="1166554168">
      <w:bodyDiv w:val="1"/>
      <w:marLeft w:val="0"/>
      <w:marRight w:val="0"/>
      <w:marTop w:val="0"/>
      <w:marBottom w:val="0"/>
      <w:divBdr>
        <w:top w:val="none" w:sz="0" w:space="0" w:color="auto"/>
        <w:left w:val="none" w:sz="0" w:space="0" w:color="auto"/>
        <w:bottom w:val="none" w:sz="0" w:space="0" w:color="auto"/>
        <w:right w:val="none" w:sz="0" w:space="0" w:color="auto"/>
      </w:divBdr>
    </w:div>
    <w:div w:id="1169170961">
      <w:bodyDiv w:val="1"/>
      <w:marLeft w:val="0"/>
      <w:marRight w:val="0"/>
      <w:marTop w:val="0"/>
      <w:marBottom w:val="0"/>
      <w:divBdr>
        <w:top w:val="none" w:sz="0" w:space="0" w:color="auto"/>
        <w:left w:val="none" w:sz="0" w:space="0" w:color="auto"/>
        <w:bottom w:val="none" w:sz="0" w:space="0" w:color="auto"/>
        <w:right w:val="none" w:sz="0" w:space="0" w:color="auto"/>
      </w:divBdr>
    </w:div>
    <w:div w:id="1170370376">
      <w:bodyDiv w:val="1"/>
      <w:marLeft w:val="0"/>
      <w:marRight w:val="0"/>
      <w:marTop w:val="0"/>
      <w:marBottom w:val="0"/>
      <w:divBdr>
        <w:top w:val="none" w:sz="0" w:space="0" w:color="auto"/>
        <w:left w:val="none" w:sz="0" w:space="0" w:color="auto"/>
        <w:bottom w:val="none" w:sz="0" w:space="0" w:color="auto"/>
        <w:right w:val="none" w:sz="0" w:space="0" w:color="auto"/>
      </w:divBdr>
    </w:div>
    <w:div w:id="1173180541">
      <w:bodyDiv w:val="1"/>
      <w:marLeft w:val="0"/>
      <w:marRight w:val="0"/>
      <w:marTop w:val="0"/>
      <w:marBottom w:val="0"/>
      <w:divBdr>
        <w:top w:val="none" w:sz="0" w:space="0" w:color="auto"/>
        <w:left w:val="none" w:sz="0" w:space="0" w:color="auto"/>
        <w:bottom w:val="none" w:sz="0" w:space="0" w:color="auto"/>
        <w:right w:val="none" w:sz="0" w:space="0" w:color="auto"/>
      </w:divBdr>
    </w:div>
    <w:div w:id="1177572413">
      <w:bodyDiv w:val="1"/>
      <w:marLeft w:val="0"/>
      <w:marRight w:val="0"/>
      <w:marTop w:val="0"/>
      <w:marBottom w:val="0"/>
      <w:divBdr>
        <w:top w:val="none" w:sz="0" w:space="0" w:color="auto"/>
        <w:left w:val="none" w:sz="0" w:space="0" w:color="auto"/>
        <w:bottom w:val="none" w:sz="0" w:space="0" w:color="auto"/>
        <w:right w:val="none" w:sz="0" w:space="0" w:color="auto"/>
      </w:divBdr>
    </w:div>
    <w:div w:id="1180269022">
      <w:bodyDiv w:val="1"/>
      <w:marLeft w:val="0"/>
      <w:marRight w:val="0"/>
      <w:marTop w:val="0"/>
      <w:marBottom w:val="0"/>
      <w:divBdr>
        <w:top w:val="none" w:sz="0" w:space="0" w:color="auto"/>
        <w:left w:val="none" w:sz="0" w:space="0" w:color="auto"/>
        <w:bottom w:val="none" w:sz="0" w:space="0" w:color="auto"/>
        <w:right w:val="none" w:sz="0" w:space="0" w:color="auto"/>
      </w:divBdr>
    </w:div>
    <w:div w:id="1191407614">
      <w:bodyDiv w:val="1"/>
      <w:marLeft w:val="0"/>
      <w:marRight w:val="0"/>
      <w:marTop w:val="0"/>
      <w:marBottom w:val="0"/>
      <w:divBdr>
        <w:top w:val="none" w:sz="0" w:space="0" w:color="auto"/>
        <w:left w:val="none" w:sz="0" w:space="0" w:color="auto"/>
        <w:bottom w:val="none" w:sz="0" w:space="0" w:color="auto"/>
        <w:right w:val="none" w:sz="0" w:space="0" w:color="auto"/>
      </w:divBdr>
    </w:div>
    <w:div w:id="1198810025">
      <w:bodyDiv w:val="1"/>
      <w:marLeft w:val="0"/>
      <w:marRight w:val="0"/>
      <w:marTop w:val="0"/>
      <w:marBottom w:val="0"/>
      <w:divBdr>
        <w:top w:val="none" w:sz="0" w:space="0" w:color="auto"/>
        <w:left w:val="none" w:sz="0" w:space="0" w:color="auto"/>
        <w:bottom w:val="none" w:sz="0" w:space="0" w:color="auto"/>
        <w:right w:val="none" w:sz="0" w:space="0" w:color="auto"/>
      </w:divBdr>
    </w:div>
    <w:div w:id="1198932751">
      <w:bodyDiv w:val="1"/>
      <w:marLeft w:val="0"/>
      <w:marRight w:val="0"/>
      <w:marTop w:val="0"/>
      <w:marBottom w:val="0"/>
      <w:divBdr>
        <w:top w:val="none" w:sz="0" w:space="0" w:color="auto"/>
        <w:left w:val="none" w:sz="0" w:space="0" w:color="auto"/>
        <w:bottom w:val="none" w:sz="0" w:space="0" w:color="auto"/>
        <w:right w:val="none" w:sz="0" w:space="0" w:color="auto"/>
      </w:divBdr>
    </w:div>
    <w:div w:id="1199929595">
      <w:bodyDiv w:val="1"/>
      <w:marLeft w:val="0"/>
      <w:marRight w:val="0"/>
      <w:marTop w:val="0"/>
      <w:marBottom w:val="0"/>
      <w:divBdr>
        <w:top w:val="none" w:sz="0" w:space="0" w:color="auto"/>
        <w:left w:val="none" w:sz="0" w:space="0" w:color="auto"/>
        <w:bottom w:val="none" w:sz="0" w:space="0" w:color="auto"/>
        <w:right w:val="none" w:sz="0" w:space="0" w:color="auto"/>
      </w:divBdr>
    </w:div>
    <w:div w:id="1200312667">
      <w:bodyDiv w:val="1"/>
      <w:marLeft w:val="0"/>
      <w:marRight w:val="0"/>
      <w:marTop w:val="0"/>
      <w:marBottom w:val="0"/>
      <w:divBdr>
        <w:top w:val="none" w:sz="0" w:space="0" w:color="auto"/>
        <w:left w:val="none" w:sz="0" w:space="0" w:color="auto"/>
        <w:bottom w:val="none" w:sz="0" w:space="0" w:color="auto"/>
        <w:right w:val="none" w:sz="0" w:space="0" w:color="auto"/>
      </w:divBdr>
    </w:div>
    <w:div w:id="1202211374">
      <w:bodyDiv w:val="1"/>
      <w:marLeft w:val="0"/>
      <w:marRight w:val="0"/>
      <w:marTop w:val="0"/>
      <w:marBottom w:val="0"/>
      <w:divBdr>
        <w:top w:val="none" w:sz="0" w:space="0" w:color="auto"/>
        <w:left w:val="none" w:sz="0" w:space="0" w:color="auto"/>
        <w:bottom w:val="none" w:sz="0" w:space="0" w:color="auto"/>
        <w:right w:val="none" w:sz="0" w:space="0" w:color="auto"/>
      </w:divBdr>
    </w:div>
    <w:div w:id="1205404223">
      <w:bodyDiv w:val="1"/>
      <w:marLeft w:val="0"/>
      <w:marRight w:val="0"/>
      <w:marTop w:val="0"/>
      <w:marBottom w:val="0"/>
      <w:divBdr>
        <w:top w:val="none" w:sz="0" w:space="0" w:color="auto"/>
        <w:left w:val="none" w:sz="0" w:space="0" w:color="auto"/>
        <w:bottom w:val="none" w:sz="0" w:space="0" w:color="auto"/>
        <w:right w:val="none" w:sz="0" w:space="0" w:color="auto"/>
      </w:divBdr>
    </w:div>
    <w:div w:id="1211378056">
      <w:bodyDiv w:val="1"/>
      <w:marLeft w:val="0"/>
      <w:marRight w:val="0"/>
      <w:marTop w:val="0"/>
      <w:marBottom w:val="0"/>
      <w:divBdr>
        <w:top w:val="none" w:sz="0" w:space="0" w:color="auto"/>
        <w:left w:val="none" w:sz="0" w:space="0" w:color="auto"/>
        <w:bottom w:val="none" w:sz="0" w:space="0" w:color="auto"/>
        <w:right w:val="none" w:sz="0" w:space="0" w:color="auto"/>
      </w:divBdr>
    </w:div>
    <w:div w:id="1214659555">
      <w:bodyDiv w:val="1"/>
      <w:marLeft w:val="0"/>
      <w:marRight w:val="0"/>
      <w:marTop w:val="0"/>
      <w:marBottom w:val="0"/>
      <w:divBdr>
        <w:top w:val="none" w:sz="0" w:space="0" w:color="auto"/>
        <w:left w:val="none" w:sz="0" w:space="0" w:color="auto"/>
        <w:bottom w:val="none" w:sz="0" w:space="0" w:color="auto"/>
        <w:right w:val="none" w:sz="0" w:space="0" w:color="auto"/>
      </w:divBdr>
    </w:div>
    <w:div w:id="1215387804">
      <w:bodyDiv w:val="1"/>
      <w:marLeft w:val="0"/>
      <w:marRight w:val="0"/>
      <w:marTop w:val="0"/>
      <w:marBottom w:val="0"/>
      <w:divBdr>
        <w:top w:val="none" w:sz="0" w:space="0" w:color="auto"/>
        <w:left w:val="none" w:sz="0" w:space="0" w:color="auto"/>
        <w:bottom w:val="none" w:sz="0" w:space="0" w:color="auto"/>
        <w:right w:val="none" w:sz="0" w:space="0" w:color="auto"/>
      </w:divBdr>
    </w:div>
    <w:div w:id="1216510512">
      <w:bodyDiv w:val="1"/>
      <w:marLeft w:val="0"/>
      <w:marRight w:val="0"/>
      <w:marTop w:val="0"/>
      <w:marBottom w:val="0"/>
      <w:divBdr>
        <w:top w:val="none" w:sz="0" w:space="0" w:color="auto"/>
        <w:left w:val="none" w:sz="0" w:space="0" w:color="auto"/>
        <w:bottom w:val="none" w:sz="0" w:space="0" w:color="auto"/>
        <w:right w:val="none" w:sz="0" w:space="0" w:color="auto"/>
      </w:divBdr>
    </w:div>
    <w:div w:id="1218324141">
      <w:bodyDiv w:val="1"/>
      <w:marLeft w:val="0"/>
      <w:marRight w:val="0"/>
      <w:marTop w:val="0"/>
      <w:marBottom w:val="0"/>
      <w:divBdr>
        <w:top w:val="none" w:sz="0" w:space="0" w:color="auto"/>
        <w:left w:val="none" w:sz="0" w:space="0" w:color="auto"/>
        <w:bottom w:val="none" w:sz="0" w:space="0" w:color="auto"/>
        <w:right w:val="none" w:sz="0" w:space="0" w:color="auto"/>
      </w:divBdr>
    </w:div>
    <w:div w:id="1220439962">
      <w:bodyDiv w:val="1"/>
      <w:marLeft w:val="0"/>
      <w:marRight w:val="0"/>
      <w:marTop w:val="0"/>
      <w:marBottom w:val="0"/>
      <w:divBdr>
        <w:top w:val="none" w:sz="0" w:space="0" w:color="auto"/>
        <w:left w:val="none" w:sz="0" w:space="0" w:color="auto"/>
        <w:bottom w:val="none" w:sz="0" w:space="0" w:color="auto"/>
        <w:right w:val="none" w:sz="0" w:space="0" w:color="auto"/>
      </w:divBdr>
    </w:div>
    <w:div w:id="1223564577">
      <w:bodyDiv w:val="1"/>
      <w:marLeft w:val="0"/>
      <w:marRight w:val="0"/>
      <w:marTop w:val="0"/>
      <w:marBottom w:val="0"/>
      <w:divBdr>
        <w:top w:val="none" w:sz="0" w:space="0" w:color="auto"/>
        <w:left w:val="none" w:sz="0" w:space="0" w:color="auto"/>
        <w:bottom w:val="none" w:sz="0" w:space="0" w:color="auto"/>
        <w:right w:val="none" w:sz="0" w:space="0" w:color="auto"/>
      </w:divBdr>
    </w:div>
    <w:div w:id="1228297103">
      <w:bodyDiv w:val="1"/>
      <w:marLeft w:val="0"/>
      <w:marRight w:val="0"/>
      <w:marTop w:val="0"/>
      <w:marBottom w:val="0"/>
      <w:divBdr>
        <w:top w:val="none" w:sz="0" w:space="0" w:color="auto"/>
        <w:left w:val="none" w:sz="0" w:space="0" w:color="auto"/>
        <w:bottom w:val="none" w:sz="0" w:space="0" w:color="auto"/>
        <w:right w:val="none" w:sz="0" w:space="0" w:color="auto"/>
      </w:divBdr>
    </w:div>
    <w:div w:id="1230387634">
      <w:bodyDiv w:val="1"/>
      <w:marLeft w:val="0"/>
      <w:marRight w:val="0"/>
      <w:marTop w:val="0"/>
      <w:marBottom w:val="0"/>
      <w:divBdr>
        <w:top w:val="none" w:sz="0" w:space="0" w:color="auto"/>
        <w:left w:val="none" w:sz="0" w:space="0" w:color="auto"/>
        <w:bottom w:val="none" w:sz="0" w:space="0" w:color="auto"/>
        <w:right w:val="none" w:sz="0" w:space="0" w:color="auto"/>
      </w:divBdr>
    </w:div>
    <w:div w:id="1237208021">
      <w:bodyDiv w:val="1"/>
      <w:marLeft w:val="0"/>
      <w:marRight w:val="0"/>
      <w:marTop w:val="0"/>
      <w:marBottom w:val="0"/>
      <w:divBdr>
        <w:top w:val="none" w:sz="0" w:space="0" w:color="auto"/>
        <w:left w:val="none" w:sz="0" w:space="0" w:color="auto"/>
        <w:bottom w:val="none" w:sz="0" w:space="0" w:color="auto"/>
        <w:right w:val="none" w:sz="0" w:space="0" w:color="auto"/>
      </w:divBdr>
    </w:div>
    <w:div w:id="1238904279">
      <w:bodyDiv w:val="1"/>
      <w:marLeft w:val="0"/>
      <w:marRight w:val="0"/>
      <w:marTop w:val="0"/>
      <w:marBottom w:val="0"/>
      <w:divBdr>
        <w:top w:val="none" w:sz="0" w:space="0" w:color="auto"/>
        <w:left w:val="none" w:sz="0" w:space="0" w:color="auto"/>
        <w:bottom w:val="none" w:sz="0" w:space="0" w:color="auto"/>
        <w:right w:val="none" w:sz="0" w:space="0" w:color="auto"/>
      </w:divBdr>
    </w:div>
    <w:div w:id="1240019417">
      <w:bodyDiv w:val="1"/>
      <w:marLeft w:val="0"/>
      <w:marRight w:val="0"/>
      <w:marTop w:val="0"/>
      <w:marBottom w:val="0"/>
      <w:divBdr>
        <w:top w:val="none" w:sz="0" w:space="0" w:color="auto"/>
        <w:left w:val="none" w:sz="0" w:space="0" w:color="auto"/>
        <w:bottom w:val="none" w:sz="0" w:space="0" w:color="auto"/>
        <w:right w:val="none" w:sz="0" w:space="0" w:color="auto"/>
      </w:divBdr>
    </w:div>
    <w:div w:id="1243300779">
      <w:bodyDiv w:val="1"/>
      <w:marLeft w:val="0"/>
      <w:marRight w:val="0"/>
      <w:marTop w:val="0"/>
      <w:marBottom w:val="0"/>
      <w:divBdr>
        <w:top w:val="none" w:sz="0" w:space="0" w:color="auto"/>
        <w:left w:val="none" w:sz="0" w:space="0" w:color="auto"/>
        <w:bottom w:val="none" w:sz="0" w:space="0" w:color="auto"/>
        <w:right w:val="none" w:sz="0" w:space="0" w:color="auto"/>
      </w:divBdr>
    </w:div>
    <w:div w:id="1247883332">
      <w:bodyDiv w:val="1"/>
      <w:marLeft w:val="0"/>
      <w:marRight w:val="0"/>
      <w:marTop w:val="0"/>
      <w:marBottom w:val="0"/>
      <w:divBdr>
        <w:top w:val="none" w:sz="0" w:space="0" w:color="auto"/>
        <w:left w:val="none" w:sz="0" w:space="0" w:color="auto"/>
        <w:bottom w:val="none" w:sz="0" w:space="0" w:color="auto"/>
        <w:right w:val="none" w:sz="0" w:space="0" w:color="auto"/>
      </w:divBdr>
    </w:div>
    <w:div w:id="1256939573">
      <w:bodyDiv w:val="1"/>
      <w:marLeft w:val="0"/>
      <w:marRight w:val="0"/>
      <w:marTop w:val="0"/>
      <w:marBottom w:val="0"/>
      <w:divBdr>
        <w:top w:val="none" w:sz="0" w:space="0" w:color="auto"/>
        <w:left w:val="none" w:sz="0" w:space="0" w:color="auto"/>
        <w:bottom w:val="none" w:sz="0" w:space="0" w:color="auto"/>
        <w:right w:val="none" w:sz="0" w:space="0" w:color="auto"/>
      </w:divBdr>
    </w:div>
    <w:div w:id="1257179406">
      <w:bodyDiv w:val="1"/>
      <w:marLeft w:val="0"/>
      <w:marRight w:val="0"/>
      <w:marTop w:val="0"/>
      <w:marBottom w:val="0"/>
      <w:divBdr>
        <w:top w:val="none" w:sz="0" w:space="0" w:color="auto"/>
        <w:left w:val="none" w:sz="0" w:space="0" w:color="auto"/>
        <w:bottom w:val="none" w:sz="0" w:space="0" w:color="auto"/>
        <w:right w:val="none" w:sz="0" w:space="0" w:color="auto"/>
      </w:divBdr>
    </w:div>
    <w:div w:id="1257401922">
      <w:bodyDiv w:val="1"/>
      <w:marLeft w:val="0"/>
      <w:marRight w:val="0"/>
      <w:marTop w:val="0"/>
      <w:marBottom w:val="0"/>
      <w:divBdr>
        <w:top w:val="none" w:sz="0" w:space="0" w:color="auto"/>
        <w:left w:val="none" w:sz="0" w:space="0" w:color="auto"/>
        <w:bottom w:val="none" w:sz="0" w:space="0" w:color="auto"/>
        <w:right w:val="none" w:sz="0" w:space="0" w:color="auto"/>
      </w:divBdr>
    </w:div>
    <w:div w:id="1261327723">
      <w:bodyDiv w:val="1"/>
      <w:marLeft w:val="0"/>
      <w:marRight w:val="0"/>
      <w:marTop w:val="0"/>
      <w:marBottom w:val="0"/>
      <w:divBdr>
        <w:top w:val="none" w:sz="0" w:space="0" w:color="auto"/>
        <w:left w:val="none" w:sz="0" w:space="0" w:color="auto"/>
        <w:bottom w:val="none" w:sz="0" w:space="0" w:color="auto"/>
        <w:right w:val="none" w:sz="0" w:space="0" w:color="auto"/>
      </w:divBdr>
    </w:div>
    <w:div w:id="1262952376">
      <w:bodyDiv w:val="1"/>
      <w:marLeft w:val="0"/>
      <w:marRight w:val="0"/>
      <w:marTop w:val="0"/>
      <w:marBottom w:val="0"/>
      <w:divBdr>
        <w:top w:val="none" w:sz="0" w:space="0" w:color="auto"/>
        <w:left w:val="none" w:sz="0" w:space="0" w:color="auto"/>
        <w:bottom w:val="none" w:sz="0" w:space="0" w:color="auto"/>
        <w:right w:val="none" w:sz="0" w:space="0" w:color="auto"/>
      </w:divBdr>
    </w:div>
    <w:div w:id="1265268843">
      <w:bodyDiv w:val="1"/>
      <w:marLeft w:val="0"/>
      <w:marRight w:val="0"/>
      <w:marTop w:val="0"/>
      <w:marBottom w:val="0"/>
      <w:divBdr>
        <w:top w:val="none" w:sz="0" w:space="0" w:color="auto"/>
        <w:left w:val="none" w:sz="0" w:space="0" w:color="auto"/>
        <w:bottom w:val="none" w:sz="0" w:space="0" w:color="auto"/>
        <w:right w:val="none" w:sz="0" w:space="0" w:color="auto"/>
      </w:divBdr>
    </w:div>
    <w:div w:id="1269192179">
      <w:bodyDiv w:val="1"/>
      <w:marLeft w:val="0"/>
      <w:marRight w:val="0"/>
      <w:marTop w:val="0"/>
      <w:marBottom w:val="0"/>
      <w:divBdr>
        <w:top w:val="none" w:sz="0" w:space="0" w:color="auto"/>
        <w:left w:val="none" w:sz="0" w:space="0" w:color="auto"/>
        <w:bottom w:val="none" w:sz="0" w:space="0" w:color="auto"/>
        <w:right w:val="none" w:sz="0" w:space="0" w:color="auto"/>
      </w:divBdr>
    </w:div>
    <w:div w:id="1280331710">
      <w:bodyDiv w:val="1"/>
      <w:marLeft w:val="0"/>
      <w:marRight w:val="0"/>
      <w:marTop w:val="0"/>
      <w:marBottom w:val="0"/>
      <w:divBdr>
        <w:top w:val="none" w:sz="0" w:space="0" w:color="auto"/>
        <w:left w:val="none" w:sz="0" w:space="0" w:color="auto"/>
        <w:bottom w:val="none" w:sz="0" w:space="0" w:color="auto"/>
        <w:right w:val="none" w:sz="0" w:space="0" w:color="auto"/>
      </w:divBdr>
    </w:div>
    <w:div w:id="1283029633">
      <w:bodyDiv w:val="1"/>
      <w:marLeft w:val="0"/>
      <w:marRight w:val="0"/>
      <w:marTop w:val="0"/>
      <w:marBottom w:val="0"/>
      <w:divBdr>
        <w:top w:val="none" w:sz="0" w:space="0" w:color="auto"/>
        <w:left w:val="none" w:sz="0" w:space="0" w:color="auto"/>
        <w:bottom w:val="none" w:sz="0" w:space="0" w:color="auto"/>
        <w:right w:val="none" w:sz="0" w:space="0" w:color="auto"/>
      </w:divBdr>
    </w:div>
    <w:div w:id="1286422610">
      <w:bodyDiv w:val="1"/>
      <w:marLeft w:val="0"/>
      <w:marRight w:val="0"/>
      <w:marTop w:val="0"/>
      <w:marBottom w:val="0"/>
      <w:divBdr>
        <w:top w:val="none" w:sz="0" w:space="0" w:color="auto"/>
        <w:left w:val="none" w:sz="0" w:space="0" w:color="auto"/>
        <w:bottom w:val="none" w:sz="0" w:space="0" w:color="auto"/>
        <w:right w:val="none" w:sz="0" w:space="0" w:color="auto"/>
      </w:divBdr>
    </w:div>
    <w:div w:id="1299460149">
      <w:bodyDiv w:val="1"/>
      <w:marLeft w:val="0"/>
      <w:marRight w:val="0"/>
      <w:marTop w:val="0"/>
      <w:marBottom w:val="0"/>
      <w:divBdr>
        <w:top w:val="none" w:sz="0" w:space="0" w:color="auto"/>
        <w:left w:val="none" w:sz="0" w:space="0" w:color="auto"/>
        <w:bottom w:val="none" w:sz="0" w:space="0" w:color="auto"/>
        <w:right w:val="none" w:sz="0" w:space="0" w:color="auto"/>
      </w:divBdr>
    </w:div>
    <w:div w:id="1299646310">
      <w:bodyDiv w:val="1"/>
      <w:marLeft w:val="0"/>
      <w:marRight w:val="0"/>
      <w:marTop w:val="0"/>
      <w:marBottom w:val="0"/>
      <w:divBdr>
        <w:top w:val="none" w:sz="0" w:space="0" w:color="auto"/>
        <w:left w:val="none" w:sz="0" w:space="0" w:color="auto"/>
        <w:bottom w:val="none" w:sz="0" w:space="0" w:color="auto"/>
        <w:right w:val="none" w:sz="0" w:space="0" w:color="auto"/>
      </w:divBdr>
    </w:div>
    <w:div w:id="1300040329">
      <w:bodyDiv w:val="1"/>
      <w:marLeft w:val="0"/>
      <w:marRight w:val="0"/>
      <w:marTop w:val="0"/>
      <w:marBottom w:val="0"/>
      <w:divBdr>
        <w:top w:val="none" w:sz="0" w:space="0" w:color="auto"/>
        <w:left w:val="none" w:sz="0" w:space="0" w:color="auto"/>
        <w:bottom w:val="none" w:sz="0" w:space="0" w:color="auto"/>
        <w:right w:val="none" w:sz="0" w:space="0" w:color="auto"/>
      </w:divBdr>
    </w:div>
    <w:div w:id="1301690749">
      <w:bodyDiv w:val="1"/>
      <w:marLeft w:val="0"/>
      <w:marRight w:val="0"/>
      <w:marTop w:val="0"/>
      <w:marBottom w:val="0"/>
      <w:divBdr>
        <w:top w:val="none" w:sz="0" w:space="0" w:color="auto"/>
        <w:left w:val="none" w:sz="0" w:space="0" w:color="auto"/>
        <w:bottom w:val="none" w:sz="0" w:space="0" w:color="auto"/>
        <w:right w:val="none" w:sz="0" w:space="0" w:color="auto"/>
      </w:divBdr>
    </w:div>
    <w:div w:id="1307394390">
      <w:bodyDiv w:val="1"/>
      <w:marLeft w:val="0"/>
      <w:marRight w:val="0"/>
      <w:marTop w:val="0"/>
      <w:marBottom w:val="0"/>
      <w:divBdr>
        <w:top w:val="none" w:sz="0" w:space="0" w:color="auto"/>
        <w:left w:val="none" w:sz="0" w:space="0" w:color="auto"/>
        <w:bottom w:val="none" w:sz="0" w:space="0" w:color="auto"/>
        <w:right w:val="none" w:sz="0" w:space="0" w:color="auto"/>
      </w:divBdr>
    </w:div>
    <w:div w:id="1311982693">
      <w:bodyDiv w:val="1"/>
      <w:marLeft w:val="0"/>
      <w:marRight w:val="0"/>
      <w:marTop w:val="0"/>
      <w:marBottom w:val="0"/>
      <w:divBdr>
        <w:top w:val="none" w:sz="0" w:space="0" w:color="auto"/>
        <w:left w:val="none" w:sz="0" w:space="0" w:color="auto"/>
        <w:bottom w:val="none" w:sz="0" w:space="0" w:color="auto"/>
        <w:right w:val="none" w:sz="0" w:space="0" w:color="auto"/>
      </w:divBdr>
    </w:div>
    <w:div w:id="1313875648">
      <w:bodyDiv w:val="1"/>
      <w:marLeft w:val="0"/>
      <w:marRight w:val="0"/>
      <w:marTop w:val="0"/>
      <w:marBottom w:val="0"/>
      <w:divBdr>
        <w:top w:val="none" w:sz="0" w:space="0" w:color="auto"/>
        <w:left w:val="none" w:sz="0" w:space="0" w:color="auto"/>
        <w:bottom w:val="none" w:sz="0" w:space="0" w:color="auto"/>
        <w:right w:val="none" w:sz="0" w:space="0" w:color="auto"/>
      </w:divBdr>
    </w:div>
    <w:div w:id="1318654980">
      <w:bodyDiv w:val="1"/>
      <w:marLeft w:val="0"/>
      <w:marRight w:val="0"/>
      <w:marTop w:val="0"/>
      <w:marBottom w:val="0"/>
      <w:divBdr>
        <w:top w:val="none" w:sz="0" w:space="0" w:color="auto"/>
        <w:left w:val="none" w:sz="0" w:space="0" w:color="auto"/>
        <w:bottom w:val="none" w:sz="0" w:space="0" w:color="auto"/>
        <w:right w:val="none" w:sz="0" w:space="0" w:color="auto"/>
      </w:divBdr>
    </w:div>
    <w:div w:id="1322739083">
      <w:bodyDiv w:val="1"/>
      <w:marLeft w:val="0"/>
      <w:marRight w:val="0"/>
      <w:marTop w:val="0"/>
      <w:marBottom w:val="0"/>
      <w:divBdr>
        <w:top w:val="none" w:sz="0" w:space="0" w:color="auto"/>
        <w:left w:val="none" w:sz="0" w:space="0" w:color="auto"/>
        <w:bottom w:val="none" w:sz="0" w:space="0" w:color="auto"/>
        <w:right w:val="none" w:sz="0" w:space="0" w:color="auto"/>
      </w:divBdr>
    </w:div>
    <w:div w:id="1335298916">
      <w:bodyDiv w:val="1"/>
      <w:marLeft w:val="0"/>
      <w:marRight w:val="0"/>
      <w:marTop w:val="0"/>
      <w:marBottom w:val="0"/>
      <w:divBdr>
        <w:top w:val="none" w:sz="0" w:space="0" w:color="auto"/>
        <w:left w:val="none" w:sz="0" w:space="0" w:color="auto"/>
        <w:bottom w:val="none" w:sz="0" w:space="0" w:color="auto"/>
        <w:right w:val="none" w:sz="0" w:space="0" w:color="auto"/>
      </w:divBdr>
    </w:div>
    <w:div w:id="1345323073">
      <w:bodyDiv w:val="1"/>
      <w:marLeft w:val="0"/>
      <w:marRight w:val="0"/>
      <w:marTop w:val="0"/>
      <w:marBottom w:val="0"/>
      <w:divBdr>
        <w:top w:val="none" w:sz="0" w:space="0" w:color="auto"/>
        <w:left w:val="none" w:sz="0" w:space="0" w:color="auto"/>
        <w:bottom w:val="none" w:sz="0" w:space="0" w:color="auto"/>
        <w:right w:val="none" w:sz="0" w:space="0" w:color="auto"/>
      </w:divBdr>
    </w:div>
    <w:div w:id="1351296495">
      <w:bodyDiv w:val="1"/>
      <w:marLeft w:val="0"/>
      <w:marRight w:val="0"/>
      <w:marTop w:val="0"/>
      <w:marBottom w:val="0"/>
      <w:divBdr>
        <w:top w:val="none" w:sz="0" w:space="0" w:color="auto"/>
        <w:left w:val="none" w:sz="0" w:space="0" w:color="auto"/>
        <w:bottom w:val="none" w:sz="0" w:space="0" w:color="auto"/>
        <w:right w:val="none" w:sz="0" w:space="0" w:color="auto"/>
      </w:divBdr>
    </w:div>
    <w:div w:id="1352413513">
      <w:bodyDiv w:val="1"/>
      <w:marLeft w:val="0"/>
      <w:marRight w:val="0"/>
      <w:marTop w:val="0"/>
      <w:marBottom w:val="0"/>
      <w:divBdr>
        <w:top w:val="none" w:sz="0" w:space="0" w:color="auto"/>
        <w:left w:val="none" w:sz="0" w:space="0" w:color="auto"/>
        <w:bottom w:val="none" w:sz="0" w:space="0" w:color="auto"/>
        <w:right w:val="none" w:sz="0" w:space="0" w:color="auto"/>
      </w:divBdr>
    </w:div>
    <w:div w:id="1354914414">
      <w:bodyDiv w:val="1"/>
      <w:marLeft w:val="0"/>
      <w:marRight w:val="0"/>
      <w:marTop w:val="0"/>
      <w:marBottom w:val="0"/>
      <w:divBdr>
        <w:top w:val="none" w:sz="0" w:space="0" w:color="auto"/>
        <w:left w:val="none" w:sz="0" w:space="0" w:color="auto"/>
        <w:bottom w:val="none" w:sz="0" w:space="0" w:color="auto"/>
        <w:right w:val="none" w:sz="0" w:space="0" w:color="auto"/>
      </w:divBdr>
    </w:div>
    <w:div w:id="1356007372">
      <w:bodyDiv w:val="1"/>
      <w:marLeft w:val="0"/>
      <w:marRight w:val="0"/>
      <w:marTop w:val="0"/>
      <w:marBottom w:val="0"/>
      <w:divBdr>
        <w:top w:val="none" w:sz="0" w:space="0" w:color="auto"/>
        <w:left w:val="none" w:sz="0" w:space="0" w:color="auto"/>
        <w:bottom w:val="none" w:sz="0" w:space="0" w:color="auto"/>
        <w:right w:val="none" w:sz="0" w:space="0" w:color="auto"/>
      </w:divBdr>
    </w:div>
    <w:div w:id="1356342300">
      <w:bodyDiv w:val="1"/>
      <w:marLeft w:val="0"/>
      <w:marRight w:val="0"/>
      <w:marTop w:val="0"/>
      <w:marBottom w:val="0"/>
      <w:divBdr>
        <w:top w:val="none" w:sz="0" w:space="0" w:color="auto"/>
        <w:left w:val="none" w:sz="0" w:space="0" w:color="auto"/>
        <w:bottom w:val="none" w:sz="0" w:space="0" w:color="auto"/>
        <w:right w:val="none" w:sz="0" w:space="0" w:color="auto"/>
      </w:divBdr>
    </w:div>
    <w:div w:id="1360202802">
      <w:bodyDiv w:val="1"/>
      <w:marLeft w:val="0"/>
      <w:marRight w:val="0"/>
      <w:marTop w:val="0"/>
      <w:marBottom w:val="0"/>
      <w:divBdr>
        <w:top w:val="none" w:sz="0" w:space="0" w:color="auto"/>
        <w:left w:val="none" w:sz="0" w:space="0" w:color="auto"/>
        <w:bottom w:val="none" w:sz="0" w:space="0" w:color="auto"/>
        <w:right w:val="none" w:sz="0" w:space="0" w:color="auto"/>
      </w:divBdr>
    </w:div>
    <w:div w:id="1364213013">
      <w:bodyDiv w:val="1"/>
      <w:marLeft w:val="0"/>
      <w:marRight w:val="0"/>
      <w:marTop w:val="0"/>
      <w:marBottom w:val="0"/>
      <w:divBdr>
        <w:top w:val="none" w:sz="0" w:space="0" w:color="auto"/>
        <w:left w:val="none" w:sz="0" w:space="0" w:color="auto"/>
        <w:bottom w:val="none" w:sz="0" w:space="0" w:color="auto"/>
        <w:right w:val="none" w:sz="0" w:space="0" w:color="auto"/>
      </w:divBdr>
    </w:div>
    <w:div w:id="1364863738">
      <w:bodyDiv w:val="1"/>
      <w:marLeft w:val="0"/>
      <w:marRight w:val="0"/>
      <w:marTop w:val="0"/>
      <w:marBottom w:val="0"/>
      <w:divBdr>
        <w:top w:val="none" w:sz="0" w:space="0" w:color="auto"/>
        <w:left w:val="none" w:sz="0" w:space="0" w:color="auto"/>
        <w:bottom w:val="none" w:sz="0" w:space="0" w:color="auto"/>
        <w:right w:val="none" w:sz="0" w:space="0" w:color="auto"/>
      </w:divBdr>
    </w:div>
    <w:div w:id="1366903356">
      <w:bodyDiv w:val="1"/>
      <w:marLeft w:val="0"/>
      <w:marRight w:val="0"/>
      <w:marTop w:val="0"/>
      <w:marBottom w:val="0"/>
      <w:divBdr>
        <w:top w:val="none" w:sz="0" w:space="0" w:color="auto"/>
        <w:left w:val="none" w:sz="0" w:space="0" w:color="auto"/>
        <w:bottom w:val="none" w:sz="0" w:space="0" w:color="auto"/>
        <w:right w:val="none" w:sz="0" w:space="0" w:color="auto"/>
      </w:divBdr>
    </w:div>
    <w:div w:id="1367948094">
      <w:bodyDiv w:val="1"/>
      <w:marLeft w:val="0"/>
      <w:marRight w:val="0"/>
      <w:marTop w:val="0"/>
      <w:marBottom w:val="0"/>
      <w:divBdr>
        <w:top w:val="none" w:sz="0" w:space="0" w:color="auto"/>
        <w:left w:val="none" w:sz="0" w:space="0" w:color="auto"/>
        <w:bottom w:val="none" w:sz="0" w:space="0" w:color="auto"/>
        <w:right w:val="none" w:sz="0" w:space="0" w:color="auto"/>
      </w:divBdr>
    </w:div>
    <w:div w:id="1370491113">
      <w:bodyDiv w:val="1"/>
      <w:marLeft w:val="0"/>
      <w:marRight w:val="0"/>
      <w:marTop w:val="0"/>
      <w:marBottom w:val="0"/>
      <w:divBdr>
        <w:top w:val="none" w:sz="0" w:space="0" w:color="auto"/>
        <w:left w:val="none" w:sz="0" w:space="0" w:color="auto"/>
        <w:bottom w:val="none" w:sz="0" w:space="0" w:color="auto"/>
        <w:right w:val="none" w:sz="0" w:space="0" w:color="auto"/>
      </w:divBdr>
    </w:div>
    <w:div w:id="1383096744">
      <w:bodyDiv w:val="1"/>
      <w:marLeft w:val="0"/>
      <w:marRight w:val="0"/>
      <w:marTop w:val="0"/>
      <w:marBottom w:val="0"/>
      <w:divBdr>
        <w:top w:val="none" w:sz="0" w:space="0" w:color="auto"/>
        <w:left w:val="none" w:sz="0" w:space="0" w:color="auto"/>
        <w:bottom w:val="none" w:sz="0" w:space="0" w:color="auto"/>
        <w:right w:val="none" w:sz="0" w:space="0" w:color="auto"/>
      </w:divBdr>
    </w:div>
    <w:div w:id="1385055865">
      <w:bodyDiv w:val="1"/>
      <w:marLeft w:val="0"/>
      <w:marRight w:val="0"/>
      <w:marTop w:val="0"/>
      <w:marBottom w:val="0"/>
      <w:divBdr>
        <w:top w:val="none" w:sz="0" w:space="0" w:color="auto"/>
        <w:left w:val="none" w:sz="0" w:space="0" w:color="auto"/>
        <w:bottom w:val="none" w:sz="0" w:space="0" w:color="auto"/>
        <w:right w:val="none" w:sz="0" w:space="0" w:color="auto"/>
      </w:divBdr>
    </w:div>
    <w:div w:id="1388410390">
      <w:bodyDiv w:val="1"/>
      <w:marLeft w:val="0"/>
      <w:marRight w:val="0"/>
      <w:marTop w:val="0"/>
      <w:marBottom w:val="0"/>
      <w:divBdr>
        <w:top w:val="none" w:sz="0" w:space="0" w:color="auto"/>
        <w:left w:val="none" w:sz="0" w:space="0" w:color="auto"/>
        <w:bottom w:val="none" w:sz="0" w:space="0" w:color="auto"/>
        <w:right w:val="none" w:sz="0" w:space="0" w:color="auto"/>
      </w:divBdr>
    </w:div>
    <w:div w:id="1394234427">
      <w:bodyDiv w:val="1"/>
      <w:marLeft w:val="0"/>
      <w:marRight w:val="0"/>
      <w:marTop w:val="0"/>
      <w:marBottom w:val="0"/>
      <w:divBdr>
        <w:top w:val="none" w:sz="0" w:space="0" w:color="auto"/>
        <w:left w:val="none" w:sz="0" w:space="0" w:color="auto"/>
        <w:bottom w:val="none" w:sz="0" w:space="0" w:color="auto"/>
        <w:right w:val="none" w:sz="0" w:space="0" w:color="auto"/>
      </w:divBdr>
    </w:div>
    <w:div w:id="1402023103">
      <w:bodyDiv w:val="1"/>
      <w:marLeft w:val="0"/>
      <w:marRight w:val="0"/>
      <w:marTop w:val="0"/>
      <w:marBottom w:val="0"/>
      <w:divBdr>
        <w:top w:val="none" w:sz="0" w:space="0" w:color="auto"/>
        <w:left w:val="none" w:sz="0" w:space="0" w:color="auto"/>
        <w:bottom w:val="none" w:sz="0" w:space="0" w:color="auto"/>
        <w:right w:val="none" w:sz="0" w:space="0" w:color="auto"/>
      </w:divBdr>
    </w:div>
    <w:div w:id="1403212895">
      <w:bodyDiv w:val="1"/>
      <w:marLeft w:val="0"/>
      <w:marRight w:val="0"/>
      <w:marTop w:val="0"/>
      <w:marBottom w:val="0"/>
      <w:divBdr>
        <w:top w:val="none" w:sz="0" w:space="0" w:color="auto"/>
        <w:left w:val="none" w:sz="0" w:space="0" w:color="auto"/>
        <w:bottom w:val="none" w:sz="0" w:space="0" w:color="auto"/>
        <w:right w:val="none" w:sz="0" w:space="0" w:color="auto"/>
      </w:divBdr>
    </w:div>
    <w:div w:id="1403677252">
      <w:bodyDiv w:val="1"/>
      <w:marLeft w:val="0"/>
      <w:marRight w:val="0"/>
      <w:marTop w:val="0"/>
      <w:marBottom w:val="0"/>
      <w:divBdr>
        <w:top w:val="none" w:sz="0" w:space="0" w:color="auto"/>
        <w:left w:val="none" w:sz="0" w:space="0" w:color="auto"/>
        <w:bottom w:val="none" w:sz="0" w:space="0" w:color="auto"/>
        <w:right w:val="none" w:sz="0" w:space="0" w:color="auto"/>
      </w:divBdr>
    </w:div>
    <w:div w:id="1423179819">
      <w:bodyDiv w:val="1"/>
      <w:marLeft w:val="0"/>
      <w:marRight w:val="0"/>
      <w:marTop w:val="0"/>
      <w:marBottom w:val="0"/>
      <w:divBdr>
        <w:top w:val="none" w:sz="0" w:space="0" w:color="auto"/>
        <w:left w:val="none" w:sz="0" w:space="0" w:color="auto"/>
        <w:bottom w:val="none" w:sz="0" w:space="0" w:color="auto"/>
        <w:right w:val="none" w:sz="0" w:space="0" w:color="auto"/>
      </w:divBdr>
    </w:div>
    <w:div w:id="1426458415">
      <w:bodyDiv w:val="1"/>
      <w:marLeft w:val="0"/>
      <w:marRight w:val="0"/>
      <w:marTop w:val="0"/>
      <w:marBottom w:val="0"/>
      <w:divBdr>
        <w:top w:val="none" w:sz="0" w:space="0" w:color="auto"/>
        <w:left w:val="none" w:sz="0" w:space="0" w:color="auto"/>
        <w:bottom w:val="none" w:sz="0" w:space="0" w:color="auto"/>
        <w:right w:val="none" w:sz="0" w:space="0" w:color="auto"/>
      </w:divBdr>
    </w:div>
    <w:div w:id="1440447997">
      <w:bodyDiv w:val="1"/>
      <w:marLeft w:val="0"/>
      <w:marRight w:val="0"/>
      <w:marTop w:val="0"/>
      <w:marBottom w:val="0"/>
      <w:divBdr>
        <w:top w:val="none" w:sz="0" w:space="0" w:color="auto"/>
        <w:left w:val="none" w:sz="0" w:space="0" w:color="auto"/>
        <w:bottom w:val="none" w:sz="0" w:space="0" w:color="auto"/>
        <w:right w:val="none" w:sz="0" w:space="0" w:color="auto"/>
      </w:divBdr>
    </w:div>
    <w:div w:id="1443112144">
      <w:bodyDiv w:val="1"/>
      <w:marLeft w:val="0"/>
      <w:marRight w:val="0"/>
      <w:marTop w:val="0"/>
      <w:marBottom w:val="0"/>
      <w:divBdr>
        <w:top w:val="none" w:sz="0" w:space="0" w:color="auto"/>
        <w:left w:val="none" w:sz="0" w:space="0" w:color="auto"/>
        <w:bottom w:val="none" w:sz="0" w:space="0" w:color="auto"/>
        <w:right w:val="none" w:sz="0" w:space="0" w:color="auto"/>
      </w:divBdr>
    </w:div>
    <w:div w:id="1451313686">
      <w:bodyDiv w:val="1"/>
      <w:marLeft w:val="0"/>
      <w:marRight w:val="0"/>
      <w:marTop w:val="0"/>
      <w:marBottom w:val="0"/>
      <w:divBdr>
        <w:top w:val="none" w:sz="0" w:space="0" w:color="auto"/>
        <w:left w:val="none" w:sz="0" w:space="0" w:color="auto"/>
        <w:bottom w:val="none" w:sz="0" w:space="0" w:color="auto"/>
        <w:right w:val="none" w:sz="0" w:space="0" w:color="auto"/>
      </w:divBdr>
    </w:div>
    <w:div w:id="1451969772">
      <w:bodyDiv w:val="1"/>
      <w:marLeft w:val="0"/>
      <w:marRight w:val="0"/>
      <w:marTop w:val="0"/>
      <w:marBottom w:val="0"/>
      <w:divBdr>
        <w:top w:val="none" w:sz="0" w:space="0" w:color="auto"/>
        <w:left w:val="none" w:sz="0" w:space="0" w:color="auto"/>
        <w:bottom w:val="none" w:sz="0" w:space="0" w:color="auto"/>
        <w:right w:val="none" w:sz="0" w:space="0" w:color="auto"/>
      </w:divBdr>
    </w:div>
    <w:div w:id="1453598199">
      <w:bodyDiv w:val="1"/>
      <w:marLeft w:val="0"/>
      <w:marRight w:val="0"/>
      <w:marTop w:val="0"/>
      <w:marBottom w:val="0"/>
      <w:divBdr>
        <w:top w:val="none" w:sz="0" w:space="0" w:color="auto"/>
        <w:left w:val="none" w:sz="0" w:space="0" w:color="auto"/>
        <w:bottom w:val="none" w:sz="0" w:space="0" w:color="auto"/>
        <w:right w:val="none" w:sz="0" w:space="0" w:color="auto"/>
      </w:divBdr>
    </w:div>
    <w:div w:id="1454326492">
      <w:bodyDiv w:val="1"/>
      <w:marLeft w:val="0"/>
      <w:marRight w:val="0"/>
      <w:marTop w:val="0"/>
      <w:marBottom w:val="0"/>
      <w:divBdr>
        <w:top w:val="none" w:sz="0" w:space="0" w:color="auto"/>
        <w:left w:val="none" w:sz="0" w:space="0" w:color="auto"/>
        <w:bottom w:val="none" w:sz="0" w:space="0" w:color="auto"/>
        <w:right w:val="none" w:sz="0" w:space="0" w:color="auto"/>
      </w:divBdr>
    </w:div>
    <w:div w:id="1455901451">
      <w:bodyDiv w:val="1"/>
      <w:marLeft w:val="0"/>
      <w:marRight w:val="0"/>
      <w:marTop w:val="0"/>
      <w:marBottom w:val="0"/>
      <w:divBdr>
        <w:top w:val="none" w:sz="0" w:space="0" w:color="auto"/>
        <w:left w:val="none" w:sz="0" w:space="0" w:color="auto"/>
        <w:bottom w:val="none" w:sz="0" w:space="0" w:color="auto"/>
        <w:right w:val="none" w:sz="0" w:space="0" w:color="auto"/>
      </w:divBdr>
    </w:div>
    <w:div w:id="1457140400">
      <w:bodyDiv w:val="1"/>
      <w:marLeft w:val="0"/>
      <w:marRight w:val="0"/>
      <w:marTop w:val="0"/>
      <w:marBottom w:val="0"/>
      <w:divBdr>
        <w:top w:val="none" w:sz="0" w:space="0" w:color="auto"/>
        <w:left w:val="none" w:sz="0" w:space="0" w:color="auto"/>
        <w:bottom w:val="none" w:sz="0" w:space="0" w:color="auto"/>
        <w:right w:val="none" w:sz="0" w:space="0" w:color="auto"/>
      </w:divBdr>
    </w:div>
    <w:div w:id="1457483437">
      <w:bodyDiv w:val="1"/>
      <w:marLeft w:val="0"/>
      <w:marRight w:val="0"/>
      <w:marTop w:val="0"/>
      <w:marBottom w:val="0"/>
      <w:divBdr>
        <w:top w:val="none" w:sz="0" w:space="0" w:color="auto"/>
        <w:left w:val="none" w:sz="0" w:space="0" w:color="auto"/>
        <w:bottom w:val="none" w:sz="0" w:space="0" w:color="auto"/>
        <w:right w:val="none" w:sz="0" w:space="0" w:color="auto"/>
      </w:divBdr>
    </w:div>
    <w:div w:id="1462458907">
      <w:bodyDiv w:val="1"/>
      <w:marLeft w:val="0"/>
      <w:marRight w:val="0"/>
      <w:marTop w:val="0"/>
      <w:marBottom w:val="0"/>
      <w:divBdr>
        <w:top w:val="none" w:sz="0" w:space="0" w:color="auto"/>
        <w:left w:val="none" w:sz="0" w:space="0" w:color="auto"/>
        <w:bottom w:val="none" w:sz="0" w:space="0" w:color="auto"/>
        <w:right w:val="none" w:sz="0" w:space="0" w:color="auto"/>
      </w:divBdr>
    </w:div>
    <w:div w:id="1462652723">
      <w:bodyDiv w:val="1"/>
      <w:marLeft w:val="0"/>
      <w:marRight w:val="0"/>
      <w:marTop w:val="0"/>
      <w:marBottom w:val="0"/>
      <w:divBdr>
        <w:top w:val="none" w:sz="0" w:space="0" w:color="auto"/>
        <w:left w:val="none" w:sz="0" w:space="0" w:color="auto"/>
        <w:bottom w:val="none" w:sz="0" w:space="0" w:color="auto"/>
        <w:right w:val="none" w:sz="0" w:space="0" w:color="auto"/>
      </w:divBdr>
    </w:div>
    <w:div w:id="1464420442">
      <w:bodyDiv w:val="1"/>
      <w:marLeft w:val="0"/>
      <w:marRight w:val="0"/>
      <w:marTop w:val="0"/>
      <w:marBottom w:val="0"/>
      <w:divBdr>
        <w:top w:val="none" w:sz="0" w:space="0" w:color="auto"/>
        <w:left w:val="none" w:sz="0" w:space="0" w:color="auto"/>
        <w:bottom w:val="none" w:sz="0" w:space="0" w:color="auto"/>
        <w:right w:val="none" w:sz="0" w:space="0" w:color="auto"/>
      </w:divBdr>
    </w:div>
    <w:div w:id="1476602736">
      <w:bodyDiv w:val="1"/>
      <w:marLeft w:val="0"/>
      <w:marRight w:val="0"/>
      <w:marTop w:val="0"/>
      <w:marBottom w:val="0"/>
      <w:divBdr>
        <w:top w:val="none" w:sz="0" w:space="0" w:color="auto"/>
        <w:left w:val="none" w:sz="0" w:space="0" w:color="auto"/>
        <w:bottom w:val="none" w:sz="0" w:space="0" w:color="auto"/>
        <w:right w:val="none" w:sz="0" w:space="0" w:color="auto"/>
      </w:divBdr>
    </w:div>
    <w:div w:id="1484853370">
      <w:bodyDiv w:val="1"/>
      <w:marLeft w:val="0"/>
      <w:marRight w:val="0"/>
      <w:marTop w:val="0"/>
      <w:marBottom w:val="0"/>
      <w:divBdr>
        <w:top w:val="none" w:sz="0" w:space="0" w:color="auto"/>
        <w:left w:val="none" w:sz="0" w:space="0" w:color="auto"/>
        <w:bottom w:val="none" w:sz="0" w:space="0" w:color="auto"/>
        <w:right w:val="none" w:sz="0" w:space="0" w:color="auto"/>
      </w:divBdr>
    </w:div>
    <w:div w:id="1486170083">
      <w:bodyDiv w:val="1"/>
      <w:marLeft w:val="0"/>
      <w:marRight w:val="0"/>
      <w:marTop w:val="0"/>
      <w:marBottom w:val="0"/>
      <w:divBdr>
        <w:top w:val="none" w:sz="0" w:space="0" w:color="auto"/>
        <w:left w:val="none" w:sz="0" w:space="0" w:color="auto"/>
        <w:bottom w:val="none" w:sz="0" w:space="0" w:color="auto"/>
        <w:right w:val="none" w:sz="0" w:space="0" w:color="auto"/>
      </w:divBdr>
    </w:div>
    <w:div w:id="1490099948">
      <w:bodyDiv w:val="1"/>
      <w:marLeft w:val="0"/>
      <w:marRight w:val="0"/>
      <w:marTop w:val="0"/>
      <w:marBottom w:val="0"/>
      <w:divBdr>
        <w:top w:val="none" w:sz="0" w:space="0" w:color="auto"/>
        <w:left w:val="none" w:sz="0" w:space="0" w:color="auto"/>
        <w:bottom w:val="none" w:sz="0" w:space="0" w:color="auto"/>
        <w:right w:val="none" w:sz="0" w:space="0" w:color="auto"/>
      </w:divBdr>
    </w:div>
    <w:div w:id="1508011796">
      <w:bodyDiv w:val="1"/>
      <w:marLeft w:val="0"/>
      <w:marRight w:val="0"/>
      <w:marTop w:val="0"/>
      <w:marBottom w:val="0"/>
      <w:divBdr>
        <w:top w:val="none" w:sz="0" w:space="0" w:color="auto"/>
        <w:left w:val="none" w:sz="0" w:space="0" w:color="auto"/>
        <w:bottom w:val="none" w:sz="0" w:space="0" w:color="auto"/>
        <w:right w:val="none" w:sz="0" w:space="0" w:color="auto"/>
      </w:divBdr>
    </w:div>
    <w:div w:id="1511723186">
      <w:bodyDiv w:val="1"/>
      <w:marLeft w:val="0"/>
      <w:marRight w:val="0"/>
      <w:marTop w:val="0"/>
      <w:marBottom w:val="0"/>
      <w:divBdr>
        <w:top w:val="none" w:sz="0" w:space="0" w:color="auto"/>
        <w:left w:val="none" w:sz="0" w:space="0" w:color="auto"/>
        <w:bottom w:val="none" w:sz="0" w:space="0" w:color="auto"/>
        <w:right w:val="none" w:sz="0" w:space="0" w:color="auto"/>
      </w:divBdr>
    </w:div>
    <w:div w:id="1513301854">
      <w:bodyDiv w:val="1"/>
      <w:marLeft w:val="0"/>
      <w:marRight w:val="0"/>
      <w:marTop w:val="0"/>
      <w:marBottom w:val="0"/>
      <w:divBdr>
        <w:top w:val="none" w:sz="0" w:space="0" w:color="auto"/>
        <w:left w:val="none" w:sz="0" w:space="0" w:color="auto"/>
        <w:bottom w:val="none" w:sz="0" w:space="0" w:color="auto"/>
        <w:right w:val="none" w:sz="0" w:space="0" w:color="auto"/>
      </w:divBdr>
    </w:div>
    <w:div w:id="1517690402">
      <w:bodyDiv w:val="1"/>
      <w:marLeft w:val="0"/>
      <w:marRight w:val="0"/>
      <w:marTop w:val="0"/>
      <w:marBottom w:val="0"/>
      <w:divBdr>
        <w:top w:val="none" w:sz="0" w:space="0" w:color="auto"/>
        <w:left w:val="none" w:sz="0" w:space="0" w:color="auto"/>
        <w:bottom w:val="none" w:sz="0" w:space="0" w:color="auto"/>
        <w:right w:val="none" w:sz="0" w:space="0" w:color="auto"/>
      </w:divBdr>
    </w:div>
    <w:div w:id="1518228103">
      <w:bodyDiv w:val="1"/>
      <w:marLeft w:val="0"/>
      <w:marRight w:val="0"/>
      <w:marTop w:val="0"/>
      <w:marBottom w:val="0"/>
      <w:divBdr>
        <w:top w:val="none" w:sz="0" w:space="0" w:color="auto"/>
        <w:left w:val="none" w:sz="0" w:space="0" w:color="auto"/>
        <w:bottom w:val="none" w:sz="0" w:space="0" w:color="auto"/>
        <w:right w:val="none" w:sz="0" w:space="0" w:color="auto"/>
      </w:divBdr>
    </w:div>
    <w:div w:id="1519931092">
      <w:bodyDiv w:val="1"/>
      <w:marLeft w:val="0"/>
      <w:marRight w:val="0"/>
      <w:marTop w:val="0"/>
      <w:marBottom w:val="0"/>
      <w:divBdr>
        <w:top w:val="none" w:sz="0" w:space="0" w:color="auto"/>
        <w:left w:val="none" w:sz="0" w:space="0" w:color="auto"/>
        <w:bottom w:val="none" w:sz="0" w:space="0" w:color="auto"/>
        <w:right w:val="none" w:sz="0" w:space="0" w:color="auto"/>
      </w:divBdr>
    </w:div>
    <w:div w:id="1523009978">
      <w:bodyDiv w:val="1"/>
      <w:marLeft w:val="0"/>
      <w:marRight w:val="0"/>
      <w:marTop w:val="0"/>
      <w:marBottom w:val="0"/>
      <w:divBdr>
        <w:top w:val="none" w:sz="0" w:space="0" w:color="auto"/>
        <w:left w:val="none" w:sz="0" w:space="0" w:color="auto"/>
        <w:bottom w:val="none" w:sz="0" w:space="0" w:color="auto"/>
        <w:right w:val="none" w:sz="0" w:space="0" w:color="auto"/>
      </w:divBdr>
    </w:div>
    <w:div w:id="1531839777">
      <w:bodyDiv w:val="1"/>
      <w:marLeft w:val="0"/>
      <w:marRight w:val="0"/>
      <w:marTop w:val="0"/>
      <w:marBottom w:val="0"/>
      <w:divBdr>
        <w:top w:val="none" w:sz="0" w:space="0" w:color="auto"/>
        <w:left w:val="none" w:sz="0" w:space="0" w:color="auto"/>
        <w:bottom w:val="none" w:sz="0" w:space="0" w:color="auto"/>
        <w:right w:val="none" w:sz="0" w:space="0" w:color="auto"/>
      </w:divBdr>
    </w:div>
    <w:div w:id="1540432015">
      <w:bodyDiv w:val="1"/>
      <w:marLeft w:val="0"/>
      <w:marRight w:val="0"/>
      <w:marTop w:val="0"/>
      <w:marBottom w:val="0"/>
      <w:divBdr>
        <w:top w:val="none" w:sz="0" w:space="0" w:color="auto"/>
        <w:left w:val="none" w:sz="0" w:space="0" w:color="auto"/>
        <w:bottom w:val="none" w:sz="0" w:space="0" w:color="auto"/>
        <w:right w:val="none" w:sz="0" w:space="0" w:color="auto"/>
      </w:divBdr>
    </w:div>
    <w:div w:id="1541089717">
      <w:bodyDiv w:val="1"/>
      <w:marLeft w:val="0"/>
      <w:marRight w:val="0"/>
      <w:marTop w:val="0"/>
      <w:marBottom w:val="0"/>
      <w:divBdr>
        <w:top w:val="none" w:sz="0" w:space="0" w:color="auto"/>
        <w:left w:val="none" w:sz="0" w:space="0" w:color="auto"/>
        <w:bottom w:val="none" w:sz="0" w:space="0" w:color="auto"/>
        <w:right w:val="none" w:sz="0" w:space="0" w:color="auto"/>
      </w:divBdr>
    </w:div>
    <w:div w:id="1542354592">
      <w:bodyDiv w:val="1"/>
      <w:marLeft w:val="0"/>
      <w:marRight w:val="0"/>
      <w:marTop w:val="0"/>
      <w:marBottom w:val="0"/>
      <w:divBdr>
        <w:top w:val="none" w:sz="0" w:space="0" w:color="auto"/>
        <w:left w:val="none" w:sz="0" w:space="0" w:color="auto"/>
        <w:bottom w:val="none" w:sz="0" w:space="0" w:color="auto"/>
        <w:right w:val="none" w:sz="0" w:space="0" w:color="auto"/>
      </w:divBdr>
    </w:div>
    <w:div w:id="1544711802">
      <w:bodyDiv w:val="1"/>
      <w:marLeft w:val="0"/>
      <w:marRight w:val="0"/>
      <w:marTop w:val="0"/>
      <w:marBottom w:val="0"/>
      <w:divBdr>
        <w:top w:val="none" w:sz="0" w:space="0" w:color="auto"/>
        <w:left w:val="none" w:sz="0" w:space="0" w:color="auto"/>
        <w:bottom w:val="none" w:sz="0" w:space="0" w:color="auto"/>
        <w:right w:val="none" w:sz="0" w:space="0" w:color="auto"/>
      </w:divBdr>
    </w:div>
    <w:div w:id="1549074989">
      <w:bodyDiv w:val="1"/>
      <w:marLeft w:val="0"/>
      <w:marRight w:val="0"/>
      <w:marTop w:val="0"/>
      <w:marBottom w:val="0"/>
      <w:divBdr>
        <w:top w:val="none" w:sz="0" w:space="0" w:color="auto"/>
        <w:left w:val="none" w:sz="0" w:space="0" w:color="auto"/>
        <w:bottom w:val="none" w:sz="0" w:space="0" w:color="auto"/>
        <w:right w:val="none" w:sz="0" w:space="0" w:color="auto"/>
      </w:divBdr>
    </w:div>
    <w:div w:id="1553998115">
      <w:bodyDiv w:val="1"/>
      <w:marLeft w:val="0"/>
      <w:marRight w:val="0"/>
      <w:marTop w:val="0"/>
      <w:marBottom w:val="0"/>
      <w:divBdr>
        <w:top w:val="none" w:sz="0" w:space="0" w:color="auto"/>
        <w:left w:val="none" w:sz="0" w:space="0" w:color="auto"/>
        <w:bottom w:val="none" w:sz="0" w:space="0" w:color="auto"/>
        <w:right w:val="none" w:sz="0" w:space="0" w:color="auto"/>
      </w:divBdr>
    </w:div>
    <w:div w:id="1555584774">
      <w:bodyDiv w:val="1"/>
      <w:marLeft w:val="0"/>
      <w:marRight w:val="0"/>
      <w:marTop w:val="0"/>
      <w:marBottom w:val="0"/>
      <w:divBdr>
        <w:top w:val="none" w:sz="0" w:space="0" w:color="auto"/>
        <w:left w:val="none" w:sz="0" w:space="0" w:color="auto"/>
        <w:bottom w:val="none" w:sz="0" w:space="0" w:color="auto"/>
        <w:right w:val="none" w:sz="0" w:space="0" w:color="auto"/>
      </w:divBdr>
    </w:div>
    <w:div w:id="1557933143">
      <w:bodyDiv w:val="1"/>
      <w:marLeft w:val="0"/>
      <w:marRight w:val="0"/>
      <w:marTop w:val="0"/>
      <w:marBottom w:val="0"/>
      <w:divBdr>
        <w:top w:val="none" w:sz="0" w:space="0" w:color="auto"/>
        <w:left w:val="none" w:sz="0" w:space="0" w:color="auto"/>
        <w:bottom w:val="none" w:sz="0" w:space="0" w:color="auto"/>
        <w:right w:val="none" w:sz="0" w:space="0" w:color="auto"/>
      </w:divBdr>
    </w:div>
    <w:div w:id="1558541718">
      <w:bodyDiv w:val="1"/>
      <w:marLeft w:val="0"/>
      <w:marRight w:val="0"/>
      <w:marTop w:val="0"/>
      <w:marBottom w:val="0"/>
      <w:divBdr>
        <w:top w:val="none" w:sz="0" w:space="0" w:color="auto"/>
        <w:left w:val="none" w:sz="0" w:space="0" w:color="auto"/>
        <w:bottom w:val="none" w:sz="0" w:space="0" w:color="auto"/>
        <w:right w:val="none" w:sz="0" w:space="0" w:color="auto"/>
      </w:divBdr>
    </w:div>
    <w:div w:id="1559390850">
      <w:bodyDiv w:val="1"/>
      <w:marLeft w:val="0"/>
      <w:marRight w:val="0"/>
      <w:marTop w:val="0"/>
      <w:marBottom w:val="0"/>
      <w:divBdr>
        <w:top w:val="none" w:sz="0" w:space="0" w:color="auto"/>
        <w:left w:val="none" w:sz="0" w:space="0" w:color="auto"/>
        <w:bottom w:val="none" w:sz="0" w:space="0" w:color="auto"/>
        <w:right w:val="none" w:sz="0" w:space="0" w:color="auto"/>
      </w:divBdr>
    </w:div>
    <w:div w:id="1571886578">
      <w:bodyDiv w:val="1"/>
      <w:marLeft w:val="0"/>
      <w:marRight w:val="0"/>
      <w:marTop w:val="0"/>
      <w:marBottom w:val="0"/>
      <w:divBdr>
        <w:top w:val="none" w:sz="0" w:space="0" w:color="auto"/>
        <w:left w:val="none" w:sz="0" w:space="0" w:color="auto"/>
        <w:bottom w:val="none" w:sz="0" w:space="0" w:color="auto"/>
        <w:right w:val="none" w:sz="0" w:space="0" w:color="auto"/>
      </w:divBdr>
    </w:div>
    <w:div w:id="1574391902">
      <w:bodyDiv w:val="1"/>
      <w:marLeft w:val="0"/>
      <w:marRight w:val="0"/>
      <w:marTop w:val="0"/>
      <w:marBottom w:val="0"/>
      <w:divBdr>
        <w:top w:val="none" w:sz="0" w:space="0" w:color="auto"/>
        <w:left w:val="none" w:sz="0" w:space="0" w:color="auto"/>
        <w:bottom w:val="none" w:sz="0" w:space="0" w:color="auto"/>
        <w:right w:val="none" w:sz="0" w:space="0" w:color="auto"/>
      </w:divBdr>
    </w:div>
    <w:div w:id="1574513124">
      <w:bodyDiv w:val="1"/>
      <w:marLeft w:val="0"/>
      <w:marRight w:val="0"/>
      <w:marTop w:val="0"/>
      <w:marBottom w:val="0"/>
      <w:divBdr>
        <w:top w:val="none" w:sz="0" w:space="0" w:color="auto"/>
        <w:left w:val="none" w:sz="0" w:space="0" w:color="auto"/>
        <w:bottom w:val="none" w:sz="0" w:space="0" w:color="auto"/>
        <w:right w:val="none" w:sz="0" w:space="0" w:color="auto"/>
      </w:divBdr>
    </w:div>
    <w:div w:id="1576821829">
      <w:bodyDiv w:val="1"/>
      <w:marLeft w:val="0"/>
      <w:marRight w:val="0"/>
      <w:marTop w:val="0"/>
      <w:marBottom w:val="0"/>
      <w:divBdr>
        <w:top w:val="none" w:sz="0" w:space="0" w:color="auto"/>
        <w:left w:val="none" w:sz="0" w:space="0" w:color="auto"/>
        <w:bottom w:val="none" w:sz="0" w:space="0" w:color="auto"/>
        <w:right w:val="none" w:sz="0" w:space="0" w:color="auto"/>
      </w:divBdr>
    </w:div>
    <w:div w:id="1579903416">
      <w:bodyDiv w:val="1"/>
      <w:marLeft w:val="0"/>
      <w:marRight w:val="0"/>
      <w:marTop w:val="0"/>
      <w:marBottom w:val="0"/>
      <w:divBdr>
        <w:top w:val="none" w:sz="0" w:space="0" w:color="auto"/>
        <w:left w:val="none" w:sz="0" w:space="0" w:color="auto"/>
        <w:bottom w:val="none" w:sz="0" w:space="0" w:color="auto"/>
        <w:right w:val="none" w:sz="0" w:space="0" w:color="auto"/>
      </w:divBdr>
    </w:div>
    <w:div w:id="1580407361">
      <w:bodyDiv w:val="1"/>
      <w:marLeft w:val="0"/>
      <w:marRight w:val="0"/>
      <w:marTop w:val="0"/>
      <w:marBottom w:val="0"/>
      <w:divBdr>
        <w:top w:val="none" w:sz="0" w:space="0" w:color="auto"/>
        <w:left w:val="none" w:sz="0" w:space="0" w:color="auto"/>
        <w:bottom w:val="none" w:sz="0" w:space="0" w:color="auto"/>
        <w:right w:val="none" w:sz="0" w:space="0" w:color="auto"/>
      </w:divBdr>
    </w:div>
    <w:div w:id="1588343509">
      <w:bodyDiv w:val="1"/>
      <w:marLeft w:val="0"/>
      <w:marRight w:val="0"/>
      <w:marTop w:val="0"/>
      <w:marBottom w:val="0"/>
      <w:divBdr>
        <w:top w:val="none" w:sz="0" w:space="0" w:color="auto"/>
        <w:left w:val="none" w:sz="0" w:space="0" w:color="auto"/>
        <w:bottom w:val="none" w:sz="0" w:space="0" w:color="auto"/>
        <w:right w:val="none" w:sz="0" w:space="0" w:color="auto"/>
      </w:divBdr>
    </w:div>
    <w:div w:id="1595242323">
      <w:bodyDiv w:val="1"/>
      <w:marLeft w:val="0"/>
      <w:marRight w:val="0"/>
      <w:marTop w:val="0"/>
      <w:marBottom w:val="0"/>
      <w:divBdr>
        <w:top w:val="none" w:sz="0" w:space="0" w:color="auto"/>
        <w:left w:val="none" w:sz="0" w:space="0" w:color="auto"/>
        <w:bottom w:val="none" w:sz="0" w:space="0" w:color="auto"/>
        <w:right w:val="none" w:sz="0" w:space="0" w:color="auto"/>
      </w:divBdr>
    </w:div>
    <w:div w:id="1598706416">
      <w:bodyDiv w:val="1"/>
      <w:marLeft w:val="0"/>
      <w:marRight w:val="0"/>
      <w:marTop w:val="0"/>
      <w:marBottom w:val="0"/>
      <w:divBdr>
        <w:top w:val="none" w:sz="0" w:space="0" w:color="auto"/>
        <w:left w:val="none" w:sz="0" w:space="0" w:color="auto"/>
        <w:bottom w:val="none" w:sz="0" w:space="0" w:color="auto"/>
        <w:right w:val="none" w:sz="0" w:space="0" w:color="auto"/>
      </w:divBdr>
    </w:div>
    <w:div w:id="1600606141">
      <w:bodyDiv w:val="1"/>
      <w:marLeft w:val="0"/>
      <w:marRight w:val="0"/>
      <w:marTop w:val="0"/>
      <w:marBottom w:val="0"/>
      <w:divBdr>
        <w:top w:val="none" w:sz="0" w:space="0" w:color="auto"/>
        <w:left w:val="none" w:sz="0" w:space="0" w:color="auto"/>
        <w:bottom w:val="none" w:sz="0" w:space="0" w:color="auto"/>
        <w:right w:val="none" w:sz="0" w:space="0" w:color="auto"/>
      </w:divBdr>
    </w:div>
    <w:div w:id="1601450642">
      <w:bodyDiv w:val="1"/>
      <w:marLeft w:val="0"/>
      <w:marRight w:val="0"/>
      <w:marTop w:val="0"/>
      <w:marBottom w:val="0"/>
      <w:divBdr>
        <w:top w:val="none" w:sz="0" w:space="0" w:color="auto"/>
        <w:left w:val="none" w:sz="0" w:space="0" w:color="auto"/>
        <w:bottom w:val="none" w:sz="0" w:space="0" w:color="auto"/>
        <w:right w:val="none" w:sz="0" w:space="0" w:color="auto"/>
      </w:divBdr>
    </w:div>
    <w:div w:id="1609391842">
      <w:bodyDiv w:val="1"/>
      <w:marLeft w:val="0"/>
      <w:marRight w:val="0"/>
      <w:marTop w:val="0"/>
      <w:marBottom w:val="0"/>
      <w:divBdr>
        <w:top w:val="none" w:sz="0" w:space="0" w:color="auto"/>
        <w:left w:val="none" w:sz="0" w:space="0" w:color="auto"/>
        <w:bottom w:val="none" w:sz="0" w:space="0" w:color="auto"/>
        <w:right w:val="none" w:sz="0" w:space="0" w:color="auto"/>
      </w:divBdr>
    </w:div>
    <w:div w:id="1610047626">
      <w:bodyDiv w:val="1"/>
      <w:marLeft w:val="0"/>
      <w:marRight w:val="0"/>
      <w:marTop w:val="0"/>
      <w:marBottom w:val="0"/>
      <w:divBdr>
        <w:top w:val="none" w:sz="0" w:space="0" w:color="auto"/>
        <w:left w:val="none" w:sz="0" w:space="0" w:color="auto"/>
        <w:bottom w:val="none" w:sz="0" w:space="0" w:color="auto"/>
        <w:right w:val="none" w:sz="0" w:space="0" w:color="auto"/>
      </w:divBdr>
    </w:div>
    <w:div w:id="1614941117">
      <w:bodyDiv w:val="1"/>
      <w:marLeft w:val="0"/>
      <w:marRight w:val="0"/>
      <w:marTop w:val="0"/>
      <w:marBottom w:val="0"/>
      <w:divBdr>
        <w:top w:val="none" w:sz="0" w:space="0" w:color="auto"/>
        <w:left w:val="none" w:sz="0" w:space="0" w:color="auto"/>
        <w:bottom w:val="none" w:sz="0" w:space="0" w:color="auto"/>
        <w:right w:val="none" w:sz="0" w:space="0" w:color="auto"/>
      </w:divBdr>
    </w:div>
    <w:div w:id="1615287693">
      <w:bodyDiv w:val="1"/>
      <w:marLeft w:val="0"/>
      <w:marRight w:val="0"/>
      <w:marTop w:val="0"/>
      <w:marBottom w:val="0"/>
      <w:divBdr>
        <w:top w:val="none" w:sz="0" w:space="0" w:color="auto"/>
        <w:left w:val="none" w:sz="0" w:space="0" w:color="auto"/>
        <w:bottom w:val="none" w:sz="0" w:space="0" w:color="auto"/>
        <w:right w:val="none" w:sz="0" w:space="0" w:color="auto"/>
      </w:divBdr>
    </w:div>
    <w:div w:id="1616785457">
      <w:bodyDiv w:val="1"/>
      <w:marLeft w:val="0"/>
      <w:marRight w:val="0"/>
      <w:marTop w:val="0"/>
      <w:marBottom w:val="0"/>
      <w:divBdr>
        <w:top w:val="none" w:sz="0" w:space="0" w:color="auto"/>
        <w:left w:val="none" w:sz="0" w:space="0" w:color="auto"/>
        <w:bottom w:val="none" w:sz="0" w:space="0" w:color="auto"/>
        <w:right w:val="none" w:sz="0" w:space="0" w:color="auto"/>
      </w:divBdr>
    </w:div>
    <w:div w:id="1618026535">
      <w:bodyDiv w:val="1"/>
      <w:marLeft w:val="0"/>
      <w:marRight w:val="0"/>
      <w:marTop w:val="0"/>
      <w:marBottom w:val="0"/>
      <w:divBdr>
        <w:top w:val="none" w:sz="0" w:space="0" w:color="auto"/>
        <w:left w:val="none" w:sz="0" w:space="0" w:color="auto"/>
        <w:bottom w:val="none" w:sz="0" w:space="0" w:color="auto"/>
        <w:right w:val="none" w:sz="0" w:space="0" w:color="auto"/>
      </w:divBdr>
    </w:div>
    <w:div w:id="1622880957">
      <w:bodyDiv w:val="1"/>
      <w:marLeft w:val="0"/>
      <w:marRight w:val="0"/>
      <w:marTop w:val="0"/>
      <w:marBottom w:val="0"/>
      <w:divBdr>
        <w:top w:val="none" w:sz="0" w:space="0" w:color="auto"/>
        <w:left w:val="none" w:sz="0" w:space="0" w:color="auto"/>
        <w:bottom w:val="none" w:sz="0" w:space="0" w:color="auto"/>
        <w:right w:val="none" w:sz="0" w:space="0" w:color="auto"/>
      </w:divBdr>
    </w:div>
    <w:div w:id="1624769264">
      <w:bodyDiv w:val="1"/>
      <w:marLeft w:val="0"/>
      <w:marRight w:val="0"/>
      <w:marTop w:val="0"/>
      <w:marBottom w:val="0"/>
      <w:divBdr>
        <w:top w:val="none" w:sz="0" w:space="0" w:color="auto"/>
        <w:left w:val="none" w:sz="0" w:space="0" w:color="auto"/>
        <w:bottom w:val="none" w:sz="0" w:space="0" w:color="auto"/>
        <w:right w:val="none" w:sz="0" w:space="0" w:color="auto"/>
      </w:divBdr>
    </w:div>
    <w:div w:id="1628701950">
      <w:bodyDiv w:val="1"/>
      <w:marLeft w:val="0"/>
      <w:marRight w:val="0"/>
      <w:marTop w:val="0"/>
      <w:marBottom w:val="0"/>
      <w:divBdr>
        <w:top w:val="none" w:sz="0" w:space="0" w:color="auto"/>
        <w:left w:val="none" w:sz="0" w:space="0" w:color="auto"/>
        <w:bottom w:val="none" w:sz="0" w:space="0" w:color="auto"/>
        <w:right w:val="none" w:sz="0" w:space="0" w:color="auto"/>
      </w:divBdr>
    </w:div>
    <w:div w:id="1629630298">
      <w:bodyDiv w:val="1"/>
      <w:marLeft w:val="0"/>
      <w:marRight w:val="0"/>
      <w:marTop w:val="0"/>
      <w:marBottom w:val="0"/>
      <w:divBdr>
        <w:top w:val="none" w:sz="0" w:space="0" w:color="auto"/>
        <w:left w:val="none" w:sz="0" w:space="0" w:color="auto"/>
        <w:bottom w:val="none" w:sz="0" w:space="0" w:color="auto"/>
        <w:right w:val="none" w:sz="0" w:space="0" w:color="auto"/>
      </w:divBdr>
    </w:div>
    <w:div w:id="1630353975">
      <w:bodyDiv w:val="1"/>
      <w:marLeft w:val="0"/>
      <w:marRight w:val="0"/>
      <w:marTop w:val="0"/>
      <w:marBottom w:val="0"/>
      <w:divBdr>
        <w:top w:val="none" w:sz="0" w:space="0" w:color="auto"/>
        <w:left w:val="none" w:sz="0" w:space="0" w:color="auto"/>
        <w:bottom w:val="none" w:sz="0" w:space="0" w:color="auto"/>
        <w:right w:val="none" w:sz="0" w:space="0" w:color="auto"/>
      </w:divBdr>
    </w:div>
    <w:div w:id="1632051182">
      <w:bodyDiv w:val="1"/>
      <w:marLeft w:val="0"/>
      <w:marRight w:val="0"/>
      <w:marTop w:val="0"/>
      <w:marBottom w:val="0"/>
      <w:divBdr>
        <w:top w:val="none" w:sz="0" w:space="0" w:color="auto"/>
        <w:left w:val="none" w:sz="0" w:space="0" w:color="auto"/>
        <w:bottom w:val="none" w:sz="0" w:space="0" w:color="auto"/>
        <w:right w:val="none" w:sz="0" w:space="0" w:color="auto"/>
      </w:divBdr>
    </w:div>
    <w:div w:id="1632593337">
      <w:bodyDiv w:val="1"/>
      <w:marLeft w:val="0"/>
      <w:marRight w:val="0"/>
      <w:marTop w:val="0"/>
      <w:marBottom w:val="0"/>
      <w:divBdr>
        <w:top w:val="none" w:sz="0" w:space="0" w:color="auto"/>
        <w:left w:val="none" w:sz="0" w:space="0" w:color="auto"/>
        <w:bottom w:val="none" w:sz="0" w:space="0" w:color="auto"/>
        <w:right w:val="none" w:sz="0" w:space="0" w:color="auto"/>
      </w:divBdr>
    </w:div>
    <w:div w:id="1644234368">
      <w:bodyDiv w:val="1"/>
      <w:marLeft w:val="0"/>
      <w:marRight w:val="0"/>
      <w:marTop w:val="0"/>
      <w:marBottom w:val="0"/>
      <w:divBdr>
        <w:top w:val="none" w:sz="0" w:space="0" w:color="auto"/>
        <w:left w:val="none" w:sz="0" w:space="0" w:color="auto"/>
        <w:bottom w:val="none" w:sz="0" w:space="0" w:color="auto"/>
        <w:right w:val="none" w:sz="0" w:space="0" w:color="auto"/>
      </w:divBdr>
    </w:div>
    <w:div w:id="1648584650">
      <w:bodyDiv w:val="1"/>
      <w:marLeft w:val="0"/>
      <w:marRight w:val="0"/>
      <w:marTop w:val="0"/>
      <w:marBottom w:val="0"/>
      <w:divBdr>
        <w:top w:val="none" w:sz="0" w:space="0" w:color="auto"/>
        <w:left w:val="none" w:sz="0" w:space="0" w:color="auto"/>
        <w:bottom w:val="none" w:sz="0" w:space="0" w:color="auto"/>
        <w:right w:val="none" w:sz="0" w:space="0" w:color="auto"/>
      </w:divBdr>
    </w:div>
    <w:div w:id="1650401653">
      <w:bodyDiv w:val="1"/>
      <w:marLeft w:val="0"/>
      <w:marRight w:val="0"/>
      <w:marTop w:val="0"/>
      <w:marBottom w:val="0"/>
      <w:divBdr>
        <w:top w:val="none" w:sz="0" w:space="0" w:color="auto"/>
        <w:left w:val="none" w:sz="0" w:space="0" w:color="auto"/>
        <w:bottom w:val="none" w:sz="0" w:space="0" w:color="auto"/>
        <w:right w:val="none" w:sz="0" w:space="0" w:color="auto"/>
      </w:divBdr>
    </w:div>
    <w:div w:id="1657146819">
      <w:bodyDiv w:val="1"/>
      <w:marLeft w:val="0"/>
      <w:marRight w:val="0"/>
      <w:marTop w:val="0"/>
      <w:marBottom w:val="0"/>
      <w:divBdr>
        <w:top w:val="none" w:sz="0" w:space="0" w:color="auto"/>
        <w:left w:val="none" w:sz="0" w:space="0" w:color="auto"/>
        <w:bottom w:val="none" w:sz="0" w:space="0" w:color="auto"/>
        <w:right w:val="none" w:sz="0" w:space="0" w:color="auto"/>
      </w:divBdr>
    </w:div>
    <w:div w:id="1658069043">
      <w:bodyDiv w:val="1"/>
      <w:marLeft w:val="0"/>
      <w:marRight w:val="0"/>
      <w:marTop w:val="0"/>
      <w:marBottom w:val="0"/>
      <w:divBdr>
        <w:top w:val="none" w:sz="0" w:space="0" w:color="auto"/>
        <w:left w:val="none" w:sz="0" w:space="0" w:color="auto"/>
        <w:bottom w:val="none" w:sz="0" w:space="0" w:color="auto"/>
        <w:right w:val="none" w:sz="0" w:space="0" w:color="auto"/>
      </w:divBdr>
    </w:div>
    <w:div w:id="1666393522">
      <w:bodyDiv w:val="1"/>
      <w:marLeft w:val="0"/>
      <w:marRight w:val="0"/>
      <w:marTop w:val="0"/>
      <w:marBottom w:val="0"/>
      <w:divBdr>
        <w:top w:val="none" w:sz="0" w:space="0" w:color="auto"/>
        <w:left w:val="none" w:sz="0" w:space="0" w:color="auto"/>
        <w:bottom w:val="none" w:sz="0" w:space="0" w:color="auto"/>
        <w:right w:val="none" w:sz="0" w:space="0" w:color="auto"/>
      </w:divBdr>
    </w:div>
    <w:div w:id="1692493349">
      <w:bodyDiv w:val="1"/>
      <w:marLeft w:val="0"/>
      <w:marRight w:val="0"/>
      <w:marTop w:val="0"/>
      <w:marBottom w:val="0"/>
      <w:divBdr>
        <w:top w:val="none" w:sz="0" w:space="0" w:color="auto"/>
        <w:left w:val="none" w:sz="0" w:space="0" w:color="auto"/>
        <w:bottom w:val="none" w:sz="0" w:space="0" w:color="auto"/>
        <w:right w:val="none" w:sz="0" w:space="0" w:color="auto"/>
      </w:divBdr>
    </w:div>
    <w:div w:id="1698659577">
      <w:bodyDiv w:val="1"/>
      <w:marLeft w:val="0"/>
      <w:marRight w:val="0"/>
      <w:marTop w:val="0"/>
      <w:marBottom w:val="0"/>
      <w:divBdr>
        <w:top w:val="none" w:sz="0" w:space="0" w:color="auto"/>
        <w:left w:val="none" w:sz="0" w:space="0" w:color="auto"/>
        <w:bottom w:val="none" w:sz="0" w:space="0" w:color="auto"/>
        <w:right w:val="none" w:sz="0" w:space="0" w:color="auto"/>
      </w:divBdr>
    </w:div>
    <w:div w:id="1699697416">
      <w:bodyDiv w:val="1"/>
      <w:marLeft w:val="0"/>
      <w:marRight w:val="0"/>
      <w:marTop w:val="0"/>
      <w:marBottom w:val="0"/>
      <w:divBdr>
        <w:top w:val="none" w:sz="0" w:space="0" w:color="auto"/>
        <w:left w:val="none" w:sz="0" w:space="0" w:color="auto"/>
        <w:bottom w:val="none" w:sz="0" w:space="0" w:color="auto"/>
        <w:right w:val="none" w:sz="0" w:space="0" w:color="auto"/>
      </w:divBdr>
    </w:div>
    <w:div w:id="1699816308">
      <w:bodyDiv w:val="1"/>
      <w:marLeft w:val="0"/>
      <w:marRight w:val="0"/>
      <w:marTop w:val="0"/>
      <w:marBottom w:val="0"/>
      <w:divBdr>
        <w:top w:val="none" w:sz="0" w:space="0" w:color="auto"/>
        <w:left w:val="none" w:sz="0" w:space="0" w:color="auto"/>
        <w:bottom w:val="none" w:sz="0" w:space="0" w:color="auto"/>
        <w:right w:val="none" w:sz="0" w:space="0" w:color="auto"/>
      </w:divBdr>
    </w:div>
    <w:div w:id="1701315801">
      <w:bodyDiv w:val="1"/>
      <w:marLeft w:val="0"/>
      <w:marRight w:val="0"/>
      <w:marTop w:val="0"/>
      <w:marBottom w:val="0"/>
      <w:divBdr>
        <w:top w:val="none" w:sz="0" w:space="0" w:color="auto"/>
        <w:left w:val="none" w:sz="0" w:space="0" w:color="auto"/>
        <w:bottom w:val="none" w:sz="0" w:space="0" w:color="auto"/>
        <w:right w:val="none" w:sz="0" w:space="0" w:color="auto"/>
      </w:divBdr>
    </w:div>
    <w:div w:id="1705859525">
      <w:bodyDiv w:val="1"/>
      <w:marLeft w:val="0"/>
      <w:marRight w:val="0"/>
      <w:marTop w:val="0"/>
      <w:marBottom w:val="0"/>
      <w:divBdr>
        <w:top w:val="none" w:sz="0" w:space="0" w:color="auto"/>
        <w:left w:val="none" w:sz="0" w:space="0" w:color="auto"/>
        <w:bottom w:val="none" w:sz="0" w:space="0" w:color="auto"/>
        <w:right w:val="none" w:sz="0" w:space="0" w:color="auto"/>
      </w:divBdr>
    </w:div>
    <w:div w:id="1707484317">
      <w:bodyDiv w:val="1"/>
      <w:marLeft w:val="0"/>
      <w:marRight w:val="0"/>
      <w:marTop w:val="0"/>
      <w:marBottom w:val="0"/>
      <w:divBdr>
        <w:top w:val="none" w:sz="0" w:space="0" w:color="auto"/>
        <w:left w:val="none" w:sz="0" w:space="0" w:color="auto"/>
        <w:bottom w:val="none" w:sz="0" w:space="0" w:color="auto"/>
        <w:right w:val="none" w:sz="0" w:space="0" w:color="auto"/>
      </w:divBdr>
    </w:div>
    <w:div w:id="1708023033">
      <w:bodyDiv w:val="1"/>
      <w:marLeft w:val="0"/>
      <w:marRight w:val="0"/>
      <w:marTop w:val="0"/>
      <w:marBottom w:val="0"/>
      <w:divBdr>
        <w:top w:val="none" w:sz="0" w:space="0" w:color="auto"/>
        <w:left w:val="none" w:sz="0" w:space="0" w:color="auto"/>
        <w:bottom w:val="none" w:sz="0" w:space="0" w:color="auto"/>
        <w:right w:val="none" w:sz="0" w:space="0" w:color="auto"/>
      </w:divBdr>
    </w:div>
    <w:div w:id="1710757335">
      <w:bodyDiv w:val="1"/>
      <w:marLeft w:val="0"/>
      <w:marRight w:val="0"/>
      <w:marTop w:val="0"/>
      <w:marBottom w:val="0"/>
      <w:divBdr>
        <w:top w:val="none" w:sz="0" w:space="0" w:color="auto"/>
        <w:left w:val="none" w:sz="0" w:space="0" w:color="auto"/>
        <w:bottom w:val="none" w:sz="0" w:space="0" w:color="auto"/>
        <w:right w:val="none" w:sz="0" w:space="0" w:color="auto"/>
      </w:divBdr>
    </w:div>
    <w:div w:id="1712071786">
      <w:bodyDiv w:val="1"/>
      <w:marLeft w:val="0"/>
      <w:marRight w:val="0"/>
      <w:marTop w:val="0"/>
      <w:marBottom w:val="0"/>
      <w:divBdr>
        <w:top w:val="none" w:sz="0" w:space="0" w:color="auto"/>
        <w:left w:val="none" w:sz="0" w:space="0" w:color="auto"/>
        <w:bottom w:val="none" w:sz="0" w:space="0" w:color="auto"/>
        <w:right w:val="none" w:sz="0" w:space="0" w:color="auto"/>
      </w:divBdr>
    </w:div>
    <w:div w:id="1717001848">
      <w:bodyDiv w:val="1"/>
      <w:marLeft w:val="0"/>
      <w:marRight w:val="0"/>
      <w:marTop w:val="0"/>
      <w:marBottom w:val="0"/>
      <w:divBdr>
        <w:top w:val="none" w:sz="0" w:space="0" w:color="auto"/>
        <w:left w:val="none" w:sz="0" w:space="0" w:color="auto"/>
        <w:bottom w:val="none" w:sz="0" w:space="0" w:color="auto"/>
        <w:right w:val="none" w:sz="0" w:space="0" w:color="auto"/>
      </w:divBdr>
    </w:div>
    <w:div w:id="1723287255">
      <w:bodyDiv w:val="1"/>
      <w:marLeft w:val="0"/>
      <w:marRight w:val="0"/>
      <w:marTop w:val="0"/>
      <w:marBottom w:val="0"/>
      <w:divBdr>
        <w:top w:val="none" w:sz="0" w:space="0" w:color="auto"/>
        <w:left w:val="none" w:sz="0" w:space="0" w:color="auto"/>
        <w:bottom w:val="none" w:sz="0" w:space="0" w:color="auto"/>
        <w:right w:val="none" w:sz="0" w:space="0" w:color="auto"/>
      </w:divBdr>
    </w:div>
    <w:div w:id="1729263535">
      <w:bodyDiv w:val="1"/>
      <w:marLeft w:val="0"/>
      <w:marRight w:val="0"/>
      <w:marTop w:val="0"/>
      <w:marBottom w:val="0"/>
      <w:divBdr>
        <w:top w:val="none" w:sz="0" w:space="0" w:color="auto"/>
        <w:left w:val="none" w:sz="0" w:space="0" w:color="auto"/>
        <w:bottom w:val="none" w:sz="0" w:space="0" w:color="auto"/>
        <w:right w:val="none" w:sz="0" w:space="0" w:color="auto"/>
      </w:divBdr>
    </w:div>
    <w:div w:id="1732463005">
      <w:bodyDiv w:val="1"/>
      <w:marLeft w:val="0"/>
      <w:marRight w:val="0"/>
      <w:marTop w:val="0"/>
      <w:marBottom w:val="0"/>
      <w:divBdr>
        <w:top w:val="none" w:sz="0" w:space="0" w:color="auto"/>
        <w:left w:val="none" w:sz="0" w:space="0" w:color="auto"/>
        <w:bottom w:val="none" w:sz="0" w:space="0" w:color="auto"/>
        <w:right w:val="none" w:sz="0" w:space="0" w:color="auto"/>
      </w:divBdr>
    </w:div>
    <w:div w:id="1738623055">
      <w:bodyDiv w:val="1"/>
      <w:marLeft w:val="0"/>
      <w:marRight w:val="0"/>
      <w:marTop w:val="0"/>
      <w:marBottom w:val="0"/>
      <w:divBdr>
        <w:top w:val="none" w:sz="0" w:space="0" w:color="auto"/>
        <w:left w:val="none" w:sz="0" w:space="0" w:color="auto"/>
        <w:bottom w:val="none" w:sz="0" w:space="0" w:color="auto"/>
        <w:right w:val="none" w:sz="0" w:space="0" w:color="auto"/>
      </w:divBdr>
    </w:div>
    <w:div w:id="1740178342">
      <w:bodyDiv w:val="1"/>
      <w:marLeft w:val="0"/>
      <w:marRight w:val="0"/>
      <w:marTop w:val="0"/>
      <w:marBottom w:val="0"/>
      <w:divBdr>
        <w:top w:val="none" w:sz="0" w:space="0" w:color="auto"/>
        <w:left w:val="none" w:sz="0" w:space="0" w:color="auto"/>
        <w:bottom w:val="none" w:sz="0" w:space="0" w:color="auto"/>
        <w:right w:val="none" w:sz="0" w:space="0" w:color="auto"/>
      </w:divBdr>
    </w:div>
    <w:div w:id="1748067137">
      <w:bodyDiv w:val="1"/>
      <w:marLeft w:val="0"/>
      <w:marRight w:val="0"/>
      <w:marTop w:val="0"/>
      <w:marBottom w:val="0"/>
      <w:divBdr>
        <w:top w:val="none" w:sz="0" w:space="0" w:color="auto"/>
        <w:left w:val="none" w:sz="0" w:space="0" w:color="auto"/>
        <w:bottom w:val="none" w:sz="0" w:space="0" w:color="auto"/>
        <w:right w:val="none" w:sz="0" w:space="0" w:color="auto"/>
      </w:divBdr>
    </w:div>
    <w:div w:id="1748577852">
      <w:bodyDiv w:val="1"/>
      <w:marLeft w:val="0"/>
      <w:marRight w:val="0"/>
      <w:marTop w:val="0"/>
      <w:marBottom w:val="0"/>
      <w:divBdr>
        <w:top w:val="none" w:sz="0" w:space="0" w:color="auto"/>
        <w:left w:val="none" w:sz="0" w:space="0" w:color="auto"/>
        <w:bottom w:val="none" w:sz="0" w:space="0" w:color="auto"/>
        <w:right w:val="none" w:sz="0" w:space="0" w:color="auto"/>
      </w:divBdr>
    </w:div>
    <w:div w:id="1749494454">
      <w:bodyDiv w:val="1"/>
      <w:marLeft w:val="0"/>
      <w:marRight w:val="0"/>
      <w:marTop w:val="0"/>
      <w:marBottom w:val="0"/>
      <w:divBdr>
        <w:top w:val="none" w:sz="0" w:space="0" w:color="auto"/>
        <w:left w:val="none" w:sz="0" w:space="0" w:color="auto"/>
        <w:bottom w:val="none" w:sz="0" w:space="0" w:color="auto"/>
        <w:right w:val="none" w:sz="0" w:space="0" w:color="auto"/>
      </w:divBdr>
    </w:div>
    <w:div w:id="1750929477">
      <w:bodyDiv w:val="1"/>
      <w:marLeft w:val="0"/>
      <w:marRight w:val="0"/>
      <w:marTop w:val="0"/>
      <w:marBottom w:val="0"/>
      <w:divBdr>
        <w:top w:val="none" w:sz="0" w:space="0" w:color="auto"/>
        <w:left w:val="none" w:sz="0" w:space="0" w:color="auto"/>
        <w:bottom w:val="none" w:sz="0" w:space="0" w:color="auto"/>
        <w:right w:val="none" w:sz="0" w:space="0" w:color="auto"/>
      </w:divBdr>
    </w:div>
    <w:div w:id="1751855022">
      <w:bodyDiv w:val="1"/>
      <w:marLeft w:val="0"/>
      <w:marRight w:val="0"/>
      <w:marTop w:val="0"/>
      <w:marBottom w:val="0"/>
      <w:divBdr>
        <w:top w:val="none" w:sz="0" w:space="0" w:color="auto"/>
        <w:left w:val="none" w:sz="0" w:space="0" w:color="auto"/>
        <w:bottom w:val="none" w:sz="0" w:space="0" w:color="auto"/>
        <w:right w:val="none" w:sz="0" w:space="0" w:color="auto"/>
      </w:divBdr>
    </w:div>
    <w:div w:id="1755273002">
      <w:bodyDiv w:val="1"/>
      <w:marLeft w:val="0"/>
      <w:marRight w:val="0"/>
      <w:marTop w:val="0"/>
      <w:marBottom w:val="0"/>
      <w:divBdr>
        <w:top w:val="none" w:sz="0" w:space="0" w:color="auto"/>
        <w:left w:val="none" w:sz="0" w:space="0" w:color="auto"/>
        <w:bottom w:val="none" w:sz="0" w:space="0" w:color="auto"/>
        <w:right w:val="none" w:sz="0" w:space="0" w:color="auto"/>
      </w:divBdr>
    </w:div>
    <w:div w:id="1758094915">
      <w:bodyDiv w:val="1"/>
      <w:marLeft w:val="0"/>
      <w:marRight w:val="0"/>
      <w:marTop w:val="0"/>
      <w:marBottom w:val="0"/>
      <w:divBdr>
        <w:top w:val="none" w:sz="0" w:space="0" w:color="auto"/>
        <w:left w:val="none" w:sz="0" w:space="0" w:color="auto"/>
        <w:bottom w:val="none" w:sz="0" w:space="0" w:color="auto"/>
        <w:right w:val="none" w:sz="0" w:space="0" w:color="auto"/>
      </w:divBdr>
    </w:div>
    <w:div w:id="1769227257">
      <w:bodyDiv w:val="1"/>
      <w:marLeft w:val="0"/>
      <w:marRight w:val="0"/>
      <w:marTop w:val="0"/>
      <w:marBottom w:val="0"/>
      <w:divBdr>
        <w:top w:val="none" w:sz="0" w:space="0" w:color="auto"/>
        <w:left w:val="none" w:sz="0" w:space="0" w:color="auto"/>
        <w:bottom w:val="none" w:sz="0" w:space="0" w:color="auto"/>
        <w:right w:val="none" w:sz="0" w:space="0" w:color="auto"/>
      </w:divBdr>
    </w:div>
    <w:div w:id="1778522740">
      <w:bodyDiv w:val="1"/>
      <w:marLeft w:val="0"/>
      <w:marRight w:val="0"/>
      <w:marTop w:val="0"/>
      <w:marBottom w:val="0"/>
      <w:divBdr>
        <w:top w:val="none" w:sz="0" w:space="0" w:color="auto"/>
        <w:left w:val="none" w:sz="0" w:space="0" w:color="auto"/>
        <w:bottom w:val="none" w:sz="0" w:space="0" w:color="auto"/>
        <w:right w:val="none" w:sz="0" w:space="0" w:color="auto"/>
      </w:divBdr>
    </w:div>
    <w:div w:id="1781490104">
      <w:bodyDiv w:val="1"/>
      <w:marLeft w:val="0"/>
      <w:marRight w:val="0"/>
      <w:marTop w:val="0"/>
      <w:marBottom w:val="0"/>
      <w:divBdr>
        <w:top w:val="none" w:sz="0" w:space="0" w:color="auto"/>
        <w:left w:val="none" w:sz="0" w:space="0" w:color="auto"/>
        <w:bottom w:val="none" w:sz="0" w:space="0" w:color="auto"/>
        <w:right w:val="none" w:sz="0" w:space="0" w:color="auto"/>
      </w:divBdr>
    </w:div>
    <w:div w:id="1790734736">
      <w:bodyDiv w:val="1"/>
      <w:marLeft w:val="0"/>
      <w:marRight w:val="0"/>
      <w:marTop w:val="0"/>
      <w:marBottom w:val="0"/>
      <w:divBdr>
        <w:top w:val="none" w:sz="0" w:space="0" w:color="auto"/>
        <w:left w:val="none" w:sz="0" w:space="0" w:color="auto"/>
        <w:bottom w:val="none" w:sz="0" w:space="0" w:color="auto"/>
        <w:right w:val="none" w:sz="0" w:space="0" w:color="auto"/>
      </w:divBdr>
    </w:div>
    <w:div w:id="1799377079">
      <w:bodyDiv w:val="1"/>
      <w:marLeft w:val="0"/>
      <w:marRight w:val="0"/>
      <w:marTop w:val="0"/>
      <w:marBottom w:val="0"/>
      <w:divBdr>
        <w:top w:val="none" w:sz="0" w:space="0" w:color="auto"/>
        <w:left w:val="none" w:sz="0" w:space="0" w:color="auto"/>
        <w:bottom w:val="none" w:sz="0" w:space="0" w:color="auto"/>
        <w:right w:val="none" w:sz="0" w:space="0" w:color="auto"/>
      </w:divBdr>
    </w:div>
    <w:div w:id="1801337678">
      <w:bodyDiv w:val="1"/>
      <w:marLeft w:val="0"/>
      <w:marRight w:val="0"/>
      <w:marTop w:val="0"/>
      <w:marBottom w:val="0"/>
      <w:divBdr>
        <w:top w:val="none" w:sz="0" w:space="0" w:color="auto"/>
        <w:left w:val="none" w:sz="0" w:space="0" w:color="auto"/>
        <w:bottom w:val="none" w:sz="0" w:space="0" w:color="auto"/>
        <w:right w:val="none" w:sz="0" w:space="0" w:color="auto"/>
      </w:divBdr>
    </w:div>
    <w:div w:id="1804427566">
      <w:bodyDiv w:val="1"/>
      <w:marLeft w:val="0"/>
      <w:marRight w:val="0"/>
      <w:marTop w:val="0"/>
      <w:marBottom w:val="0"/>
      <w:divBdr>
        <w:top w:val="none" w:sz="0" w:space="0" w:color="auto"/>
        <w:left w:val="none" w:sz="0" w:space="0" w:color="auto"/>
        <w:bottom w:val="none" w:sz="0" w:space="0" w:color="auto"/>
        <w:right w:val="none" w:sz="0" w:space="0" w:color="auto"/>
      </w:divBdr>
    </w:div>
    <w:div w:id="1806658904">
      <w:bodyDiv w:val="1"/>
      <w:marLeft w:val="0"/>
      <w:marRight w:val="0"/>
      <w:marTop w:val="0"/>
      <w:marBottom w:val="0"/>
      <w:divBdr>
        <w:top w:val="none" w:sz="0" w:space="0" w:color="auto"/>
        <w:left w:val="none" w:sz="0" w:space="0" w:color="auto"/>
        <w:bottom w:val="none" w:sz="0" w:space="0" w:color="auto"/>
        <w:right w:val="none" w:sz="0" w:space="0" w:color="auto"/>
      </w:divBdr>
    </w:div>
    <w:div w:id="1809978468">
      <w:bodyDiv w:val="1"/>
      <w:marLeft w:val="0"/>
      <w:marRight w:val="0"/>
      <w:marTop w:val="0"/>
      <w:marBottom w:val="0"/>
      <w:divBdr>
        <w:top w:val="none" w:sz="0" w:space="0" w:color="auto"/>
        <w:left w:val="none" w:sz="0" w:space="0" w:color="auto"/>
        <w:bottom w:val="none" w:sz="0" w:space="0" w:color="auto"/>
        <w:right w:val="none" w:sz="0" w:space="0" w:color="auto"/>
      </w:divBdr>
    </w:div>
    <w:div w:id="1811365494">
      <w:bodyDiv w:val="1"/>
      <w:marLeft w:val="0"/>
      <w:marRight w:val="0"/>
      <w:marTop w:val="0"/>
      <w:marBottom w:val="0"/>
      <w:divBdr>
        <w:top w:val="none" w:sz="0" w:space="0" w:color="auto"/>
        <w:left w:val="none" w:sz="0" w:space="0" w:color="auto"/>
        <w:bottom w:val="none" w:sz="0" w:space="0" w:color="auto"/>
        <w:right w:val="none" w:sz="0" w:space="0" w:color="auto"/>
      </w:divBdr>
    </w:div>
    <w:div w:id="1814441877">
      <w:bodyDiv w:val="1"/>
      <w:marLeft w:val="0"/>
      <w:marRight w:val="0"/>
      <w:marTop w:val="0"/>
      <w:marBottom w:val="0"/>
      <w:divBdr>
        <w:top w:val="none" w:sz="0" w:space="0" w:color="auto"/>
        <w:left w:val="none" w:sz="0" w:space="0" w:color="auto"/>
        <w:bottom w:val="none" w:sz="0" w:space="0" w:color="auto"/>
        <w:right w:val="none" w:sz="0" w:space="0" w:color="auto"/>
      </w:divBdr>
    </w:div>
    <w:div w:id="1819035597">
      <w:bodyDiv w:val="1"/>
      <w:marLeft w:val="0"/>
      <w:marRight w:val="0"/>
      <w:marTop w:val="0"/>
      <w:marBottom w:val="0"/>
      <w:divBdr>
        <w:top w:val="none" w:sz="0" w:space="0" w:color="auto"/>
        <w:left w:val="none" w:sz="0" w:space="0" w:color="auto"/>
        <w:bottom w:val="none" w:sz="0" w:space="0" w:color="auto"/>
        <w:right w:val="none" w:sz="0" w:space="0" w:color="auto"/>
      </w:divBdr>
    </w:div>
    <w:div w:id="1821581896">
      <w:bodyDiv w:val="1"/>
      <w:marLeft w:val="0"/>
      <w:marRight w:val="0"/>
      <w:marTop w:val="0"/>
      <w:marBottom w:val="0"/>
      <w:divBdr>
        <w:top w:val="none" w:sz="0" w:space="0" w:color="auto"/>
        <w:left w:val="none" w:sz="0" w:space="0" w:color="auto"/>
        <w:bottom w:val="none" w:sz="0" w:space="0" w:color="auto"/>
        <w:right w:val="none" w:sz="0" w:space="0" w:color="auto"/>
      </w:divBdr>
    </w:div>
    <w:div w:id="1822119480">
      <w:bodyDiv w:val="1"/>
      <w:marLeft w:val="0"/>
      <w:marRight w:val="0"/>
      <w:marTop w:val="0"/>
      <w:marBottom w:val="0"/>
      <w:divBdr>
        <w:top w:val="none" w:sz="0" w:space="0" w:color="auto"/>
        <w:left w:val="none" w:sz="0" w:space="0" w:color="auto"/>
        <w:bottom w:val="none" w:sz="0" w:space="0" w:color="auto"/>
        <w:right w:val="none" w:sz="0" w:space="0" w:color="auto"/>
      </w:divBdr>
    </w:div>
    <w:div w:id="1823351090">
      <w:bodyDiv w:val="1"/>
      <w:marLeft w:val="0"/>
      <w:marRight w:val="0"/>
      <w:marTop w:val="0"/>
      <w:marBottom w:val="0"/>
      <w:divBdr>
        <w:top w:val="none" w:sz="0" w:space="0" w:color="auto"/>
        <w:left w:val="none" w:sz="0" w:space="0" w:color="auto"/>
        <w:bottom w:val="none" w:sz="0" w:space="0" w:color="auto"/>
        <w:right w:val="none" w:sz="0" w:space="0" w:color="auto"/>
      </w:divBdr>
    </w:div>
    <w:div w:id="1826121102">
      <w:bodyDiv w:val="1"/>
      <w:marLeft w:val="0"/>
      <w:marRight w:val="0"/>
      <w:marTop w:val="0"/>
      <w:marBottom w:val="0"/>
      <w:divBdr>
        <w:top w:val="none" w:sz="0" w:space="0" w:color="auto"/>
        <w:left w:val="none" w:sz="0" w:space="0" w:color="auto"/>
        <w:bottom w:val="none" w:sz="0" w:space="0" w:color="auto"/>
        <w:right w:val="none" w:sz="0" w:space="0" w:color="auto"/>
      </w:divBdr>
    </w:div>
    <w:div w:id="1829445887">
      <w:bodyDiv w:val="1"/>
      <w:marLeft w:val="0"/>
      <w:marRight w:val="0"/>
      <w:marTop w:val="0"/>
      <w:marBottom w:val="0"/>
      <w:divBdr>
        <w:top w:val="none" w:sz="0" w:space="0" w:color="auto"/>
        <w:left w:val="none" w:sz="0" w:space="0" w:color="auto"/>
        <w:bottom w:val="none" w:sz="0" w:space="0" w:color="auto"/>
        <w:right w:val="none" w:sz="0" w:space="0" w:color="auto"/>
      </w:divBdr>
    </w:div>
    <w:div w:id="1830245466">
      <w:bodyDiv w:val="1"/>
      <w:marLeft w:val="0"/>
      <w:marRight w:val="0"/>
      <w:marTop w:val="0"/>
      <w:marBottom w:val="0"/>
      <w:divBdr>
        <w:top w:val="none" w:sz="0" w:space="0" w:color="auto"/>
        <w:left w:val="none" w:sz="0" w:space="0" w:color="auto"/>
        <w:bottom w:val="none" w:sz="0" w:space="0" w:color="auto"/>
        <w:right w:val="none" w:sz="0" w:space="0" w:color="auto"/>
      </w:divBdr>
    </w:div>
    <w:div w:id="1835998198">
      <w:bodyDiv w:val="1"/>
      <w:marLeft w:val="0"/>
      <w:marRight w:val="0"/>
      <w:marTop w:val="0"/>
      <w:marBottom w:val="0"/>
      <w:divBdr>
        <w:top w:val="none" w:sz="0" w:space="0" w:color="auto"/>
        <w:left w:val="none" w:sz="0" w:space="0" w:color="auto"/>
        <w:bottom w:val="none" w:sz="0" w:space="0" w:color="auto"/>
        <w:right w:val="none" w:sz="0" w:space="0" w:color="auto"/>
      </w:divBdr>
    </w:div>
    <w:div w:id="1836214937">
      <w:bodyDiv w:val="1"/>
      <w:marLeft w:val="0"/>
      <w:marRight w:val="0"/>
      <w:marTop w:val="0"/>
      <w:marBottom w:val="0"/>
      <w:divBdr>
        <w:top w:val="none" w:sz="0" w:space="0" w:color="auto"/>
        <w:left w:val="none" w:sz="0" w:space="0" w:color="auto"/>
        <w:bottom w:val="none" w:sz="0" w:space="0" w:color="auto"/>
        <w:right w:val="none" w:sz="0" w:space="0" w:color="auto"/>
      </w:divBdr>
    </w:div>
    <w:div w:id="1840264581">
      <w:bodyDiv w:val="1"/>
      <w:marLeft w:val="0"/>
      <w:marRight w:val="0"/>
      <w:marTop w:val="0"/>
      <w:marBottom w:val="0"/>
      <w:divBdr>
        <w:top w:val="none" w:sz="0" w:space="0" w:color="auto"/>
        <w:left w:val="none" w:sz="0" w:space="0" w:color="auto"/>
        <w:bottom w:val="none" w:sz="0" w:space="0" w:color="auto"/>
        <w:right w:val="none" w:sz="0" w:space="0" w:color="auto"/>
      </w:divBdr>
    </w:div>
    <w:div w:id="1841460986">
      <w:bodyDiv w:val="1"/>
      <w:marLeft w:val="0"/>
      <w:marRight w:val="0"/>
      <w:marTop w:val="0"/>
      <w:marBottom w:val="0"/>
      <w:divBdr>
        <w:top w:val="none" w:sz="0" w:space="0" w:color="auto"/>
        <w:left w:val="none" w:sz="0" w:space="0" w:color="auto"/>
        <w:bottom w:val="none" w:sz="0" w:space="0" w:color="auto"/>
        <w:right w:val="none" w:sz="0" w:space="0" w:color="auto"/>
      </w:divBdr>
    </w:div>
    <w:div w:id="1844196045">
      <w:bodyDiv w:val="1"/>
      <w:marLeft w:val="0"/>
      <w:marRight w:val="0"/>
      <w:marTop w:val="0"/>
      <w:marBottom w:val="0"/>
      <w:divBdr>
        <w:top w:val="none" w:sz="0" w:space="0" w:color="auto"/>
        <w:left w:val="none" w:sz="0" w:space="0" w:color="auto"/>
        <w:bottom w:val="none" w:sz="0" w:space="0" w:color="auto"/>
        <w:right w:val="none" w:sz="0" w:space="0" w:color="auto"/>
      </w:divBdr>
    </w:div>
    <w:div w:id="1844738905">
      <w:bodyDiv w:val="1"/>
      <w:marLeft w:val="0"/>
      <w:marRight w:val="0"/>
      <w:marTop w:val="0"/>
      <w:marBottom w:val="0"/>
      <w:divBdr>
        <w:top w:val="none" w:sz="0" w:space="0" w:color="auto"/>
        <w:left w:val="none" w:sz="0" w:space="0" w:color="auto"/>
        <w:bottom w:val="none" w:sz="0" w:space="0" w:color="auto"/>
        <w:right w:val="none" w:sz="0" w:space="0" w:color="auto"/>
      </w:divBdr>
    </w:div>
    <w:div w:id="1845897459">
      <w:bodyDiv w:val="1"/>
      <w:marLeft w:val="0"/>
      <w:marRight w:val="0"/>
      <w:marTop w:val="0"/>
      <w:marBottom w:val="0"/>
      <w:divBdr>
        <w:top w:val="none" w:sz="0" w:space="0" w:color="auto"/>
        <w:left w:val="none" w:sz="0" w:space="0" w:color="auto"/>
        <w:bottom w:val="none" w:sz="0" w:space="0" w:color="auto"/>
        <w:right w:val="none" w:sz="0" w:space="0" w:color="auto"/>
      </w:divBdr>
    </w:div>
    <w:div w:id="1846238830">
      <w:bodyDiv w:val="1"/>
      <w:marLeft w:val="0"/>
      <w:marRight w:val="0"/>
      <w:marTop w:val="0"/>
      <w:marBottom w:val="0"/>
      <w:divBdr>
        <w:top w:val="none" w:sz="0" w:space="0" w:color="auto"/>
        <w:left w:val="none" w:sz="0" w:space="0" w:color="auto"/>
        <w:bottom w:val="none" w:sz="0" w:space="0" w:color="auto"/>
        <w:right w:val="none" w:sz="0" w:space="0" w:color="auto"/>
      </w:divBdr>
    </w:div>
    <w:div w:id="1847206485">
      <w:bodyDiv w:val="1"/>
      <w:marLeft w:val="0"/>
      <w:marRight w:val="0"/>
      <w:marTop w:val="0"/>
      <w:marBottom w:val="0"/>
      <w:divBdr>
        <w:top w:val="none" w:sz="0" w:space="0" w:color="auto"/>
        <w:left w:val="none" w:sz="0" w:space="0" w:color="auto"/>
        <w:bottom w:val="none" w:sz="0" w:space="0" w:color="auto"/>
        <w:right w:val="none" w:sz="0" w:space="0" w:color="auto"/>
      </w:divBdr>
    </w:div>
    <w:div w:id="1850290136">
      <w:bodyDiv w:val="1"/>
      <w:marLeft w:val="0"/>
      <w:marRight w:val="0"/>
      <w:marTop w:val="0"/>
      <w:marBottom w:val="0"/>
      <w:divBdr>
        <w:top w:val="none" w:sz="0" w:space="0" w:color="auto"/>
        <w:left w:val="none" w:sz="0" w:space="0" w:color="auto"/>
        <w:bottom w:val="none" w:sz="0" w:space="0" w:color="auto"/>
        <w:right w:val="none" w:sz="0" w:space="0" w:color="auto"/>
      </w:divBdr>
    </w:div>
    <w:div w:id="1855067649">
      <w:bodyDiv w:val="1"/>
      <w:marLeft w:val="0"/>
      <w:marRight w:val="0"/>
      <w:marTop w:val="0"/>
      <w:marBottom w:val="0"/>
      <w:divBdr>
        <w:top w:val="none" w:sz="0" w:space="0" w:color="auto"/>
        <w:left w:val="none" w:sz="0" w:space="0" w:color="auto"/>
        <w:bottom w:val="none" w:sz="0" w:space="0" w:color="auto"/>
        <w:right w:val="none" w:sz="0" w:space="0" w:color="auto"/>
      </w:divBdr>
    </w:div>
    <w:div w:id="1857618943">
      <w:bodyDiv w:val="1"/>
      <w:marLeft w:val="0"/>
      <w:marRight w:val="0"/>
      <w:marTop w:val="0"/>
      <w:marBottom w:val="0"/>
      <w:divBdr>
        <w:top w:val="none" w:sz="0" w:space="0" w:color="auto"/>
        <w:left w:val="none" w:sz="0" w:space="0" w:color="auto"/>
        <w:bottom w:val="none" w:sz="0" w:space="0" w:color="auto"/>
        <w:right w:val="none" w:sz="0" w:space="0" w:color="auto"/>
      </w:divBdr>
    </w:div>
    <w:div w:id="1857887981">
      <w:bodyDiv w:val="1"/>
      <w:marLeft w:val="0"/>
      <w:marRight w:val="0"/>
      <w:marTop w:val="0"/>
      <w:marBottom w:val="0"/>
      <w:divBdr>
        <w:top w:val="none" w:sz="0" w:space="0" w:color="auto"/>
        <w:left w:val="none" w:sz="0" w:space="0" w:color="auto"/>
        <w:bottom w:val="none" w:sz="0" w:space="0" w:color="auto"/>
        <w:right w:val="none" w:sz="0" w:space="0" w:color="auto"/>
      </w:divBdr>
    </w:div>
    <w:div w:id="1866089799">
      <w:bodyDiv w:val="1"/>
      <w:marLeft w:val="0"/>
      <w:marRight w:val="0"/>
      <w:marTop w:val="0"/>
      <w:marBottom w:val="0"/>
      <w:divBdr>
        <w:top w:val="none" w:sz="0" w:space="0" w:color="auto"/>
        <w:left w:val="none" w:sz="0" w:space="0" w:color="auto"/>
        <w:bottom w:val="none" w:sz="0" w:space="0" w:color="auto"/>
        <w:right w:val="none" w:sz="0" w:space="0" w:color="auto"/>
      </w:divBdr>
    </w:div>
    <w:div w:id="1868369550">
      <w:bodyDiv w:val="1"/>
      <w:marLeft w:val="0"/>
      <w:marRight w:val="0"/>
      <w:marTop w:val="0"/>
      <w:marBottom w:val="0"/>
      <w:divBdr>
        <w:top w:val="none" w:sz="0" w:space="0" w:color="auto"/>
        <w:left w:val="none" w:sz="0" w:space="0" w:color="auto"/>
        <w:bottom w:val="none" w:sz="0" w:space="0" w:color="auto"/>
        <w:right w:val="none" w:sz="0" w:space="0" w:color="auto"/>
      </w:divBdr>
    </w:div>
    <w:div w:id="1871139984">
      <w:bodyDiv w:val="1"/>
      <w:marLeft w:val="0"/>
      <w:marRight w:val="0"/>
      <w:marTop w:val="0"/>
      <w:marBottom w:val="0"/>
      <w:divBdr>
        <w:top w:val="none" w:sz="0" w:space="0" w:color="auto"/>
        <w:left w:val="none" w:sz="0" w:space="0" w:color="auto"/>
        <w:bottom w:val="none" w:sz="0" w:space="0" w:color="auto"/>
        <w:right w:val="none" w:sz="0" w:space="0" w:color="auto"/>
      </w:divBdr>
    </w:div>
    <w:div w:id="1874072304">
      <w:bodyDiv w:val="1"/>
      <w:marLeft w:val="0"/>
      <w:marRight w:val="0"/>
      <w:marTop w:val="0"/>
      <w:marBottom w:val="0"/>
      <w:divBdr>
        <w:top w:val="none" w:sz="0" w:space="0" w:color="auto"/>
        <w:left w:val="none" w:sz="0" w:space="0" w:color="auto"/>
        <w:bottom w:val="none" w:sz="0" w:space="0" w:color="auto"/>
        <w:right w:val="none" w:sz="0" w:space="0" w:color="auto"/>
      </w:divBdr>
    </w:div>
    <w:div w:id="1876581753">
      <w:bodyDiv w:val="1"/>
      <w:marLeft w:val="0"/>
      <w:marRight w:val="0"/>
      <w:marTop w:val="0"/>
      <w:marBottom w:val="0"/>
      <w:divBdr>
        <w:top w:val="none" w:sz="0" w:space="0" w:color="auto"/>
        <w:left w:val="none" w:sz="0" w:space="0" w:color="auto"/>
        <w:bottom w:val="none" w:sz="0" w:space="0" w:color="auto"/>
        <w:right w:val="none" w:sz="0" w:space="0" w:color="auto"/>
      </w:divBdr>
    </w:div>
    <w:div w:id="1876769308">
      <w:bodyDiv w:val="1"/>
      <w:marLeft w:val="0"/>
      <w:marRight w:val="0"/>
      <w:marTop w:val="0"/>
      <w:marBottom w:val="0"/>
      <w:divBdr>
        <w:top w:val="none" w:sz="0" w:space="0" w:color="auto"/>
        <w:left w:val="none" w:sz="0" w:space="0" w:color="auto"/>
        <w:bottom w:val="none" w:sz="0" w:space="0" w:color="auto"/>
        <w:right w:val="none" w:sz="0" w:space="0" w:color="auto"/>
      </w:divBdr>
    </w:div>
    <w:div w:id="1876841566">
      <w:bodyDiv w:val="1"/>
      <w:marLeft w:val="0"/>
      <w:marRight w:val="0"/>
      <w:marTop w:val="0"/>
      <w:marBottom w:val="0"/>
      <w:divBdr>
        <w:top w:val="none" w:sz="0" w:space="0" w:color="auto"/>
        <w:left w:val="none" w:sz="0" w:space="0" w:color="auto"/>
        <w:bottom w:val="none" w:sz="0" w:space="0" w:color="auto"/>
        <w:right w:val="none" w:sz="0" w:space="0" w:color="auto"/>
      </w:divBdr>
    </w:div>
    <w:div w:id="1877228251">
      <w:bodyDiv w:val="1"/>
      <w:marLeft w:val="0"/>
      <w:marRight w:val="0"/>
      <w:marTop w:val="0"/>
      <w:marBottom w:val="0"/>
      <w:divBdr>
        <w:top w:val="none" w:sz="0" w:space="0" w:color="auto"/>
        <w:left w:val="none" w:sz="0" w:space="0" w:color="auto"/>
        <w:bottom w:val="none" w:sz="0" w:space="0" w:color="auto"/>
        <w:right w:val="none" w:sz="0" w:space="0" w:color="auto"/>
      </w:divBdr>
    </w:div>
    <w:div w:id="1878422133">
      <w:bodyDiv w:val="1"/>
      <w:marLeft w:val="0"/>
      <w:marRight w:val="0"/>
      <w:marTop w:val="0"/>
      <w:marBottom w:val="0"/>
      <w:divBdr>
        <w:top w:val="none" w:sz="0" w:space="0" w:color="auto"/>
        <w:left w:val="none" w:sz="0" w:space="0" w:color="auto"/>
        <w:bottom w:val="none" w:sz="0" w:space="0" w:color="auto"/>
        <w:right w:val="none" w:sz="0" w:space="0" w:color="auto"/>
      </w:divBdr>
    </w:div>
    <w:div w:id="1881286409">
      <w:bodyDiv w:val="1"/>
      <w:marLeft w:val="0"/>
      <w:marRight w:val="0"/>
      <w:marTop w:val="0"/>
      <w:marBottom w:val="0"/>
      <w:divBdr>
        <w:top w:val="none" w:sz="0" w:space="0" w:color="auto"/>
        <w:left w:val="none" w:sz="0" w:space="0" w:color="auto"/>
        <w:bottom w:val="none" w:sz="0" w:space="0" w:color="auto"/>
        <w:right w:val="none" w:sz="0" w:space="0" w:color="auto"/>
      </w:divBdr>
    </w:div>
    <w:div w:id="1882786225">
      <w:bodyDiv w:val="1"/>
      <w:marLeft w:val="0"/>
      <w:marRight w:val="0"/>
      <w:marTop w:val="0"/>
      <w:marBottom w:val="0"/>
      <w:divBdr>
        <w:top w:val="none" w:sz="0" w:space="0" w:color="auto"/>
        <w:left w:val="none" w:sz="0" w:space="0" w:color="auto"/>
        <w:bottom w:val="none" w:sz="0" w:space="0" w:color="auto"/>
        <w:right w:val="none" w:sz="0" w:space="0" w:color="auto"/>
      </w:divBdr>
    </w:div>
    <w:div w:id="1883901901">
      <w:bodyDiv w:val="1"/>
      <w:marLeft w:val="0"/>
      <w:marRight w:val="0"/>
      <w:marTop w:val="0"/>
      <w:marBottom w:val="0"/>
      <w:divBdr>
        <w:top w:val="none" w:sz="0" w:space="0" w:color="auto"/>
        <w:left w:val="none" w:sz="0" w:space="0" w:color="auto"/>
        <w:bottom w:val="none" w:sz="0" w:space="0" w:color="auto"/>
        <w:right w:val="none" w:sz="0" w:space="0" w:color="auto"/>
      </w:divBdr>
    </w:div>
    <w:div w:id="1884437134">
      <w:bodyDiv w:val="1"/>
      <w:marLeft w:val="0"/>
      <w:marRight w:val="0"/>
      <w:marTop w:val="0"/>
      <w:marBottom w:val="0"/>
      <w:divBdr>
        <w:top w:val="none" w:sz="0" w:space="0" w:color="auto"/>
        <w:left w:val="none" w:sz="0" w:space="0" w:color="auto"/>
        <w:bottom w:val="none" w:sz="0" w:space="0" w:color="auto"/>
        <w:right w:val="none" w:sz="0" w:space="0" w:color="auto"/>
      </w:divBdr>
    </w:div>
    <w:div w:id="1884946534">
      <w:bodyDiv w:val="1"/>
      <w:marLeft w:val="0"/>
      <w:marRight w:val="0"/>
      <w:marTop w:val="0"/>
      <w:marBottom w:val="0"/>
      <w:divBdr>
        <w:top w:val="none" w:sz="0" w:space="0" w:color="auto"/>
        <w:left w:val="none" w:sz="0" w:space="0" w:color="auto"/>
        <w:bottom w:val="none" w:sz="0" w:space="0" w:color="auto"/>
        <w:right w:val="none" w:sz="0" w:space="0" w:color="auto"/>
      </w:divBdr>
    </w:div>
    <w:div w:id="1884949340">
      <w:bodyDiv w:val="1"/>
      <w:marLeft w:val="0"/>
      <w:marRight w:val="0"/>
      <w:marTop w:val="0"/>
      <w:marBottom w:val="0"/>
      <w:divBdr>
        <w:top w:val="none" w:sz="0" w:space="0" w:color="auto"/>
        <w:left w:val="none" w:sz="0" w:space="0" w:color="auto"/>
        <w:bottom w:val="none" w:sz="0" w:space="0" w:color="auto"/>
        <w:right w:val="none" w:sz="0" w:space="0" w:color="auto"/>
      </w:divBdr>
    </w:div>
    <w:div w:id="1885602081">
      <w:bodyDiv w:val="1"/>
      <w:marLeft w:val="0"/>
      <w:marRight w:val="0"/>
      <w:marTop w:val="0"/>
      <w:marBottom w:val="0"/>
      <w:divBdr>
        <w:top w:val="none" w:sz="0" w:space="0" w:color="auto"/>
        <w:left w:val="none" w:sz="0" w:space="0" w:color="auto"/>
        <w:bottom w:val="none" w:sz="0" w:space="0" w:color="auto"/>
        <w:right w:val="none" w:sz="0" w:space="0" w:color="auto"/>
      </w:divBdr>
    </w:div>
    <w:div w:id="1886869924">
      <w:bodyDiv w:val="1"/>
      <w:marLeft w:val="0"/>
      <w:marRight w:val="0"/>
      <w:marTop w:val="0"/>
      <w:marBottom w:val="0"/>
      <w:divBdr>
        <w:top w:val="none" w:sz="0" w:space="0" w:color="auto"/>
        <w:left w:val="none" w:sz="0" w:space="0" w:color="auto"/>
        <w:bottom w:val="none" w:sz="0" w:space="0" w:color="auto"/>
        <w:right w:val="none" w:sz="0" w:space="0" w:color="auto"/>
      </w:divBdr>
    </w:div>
    <w:div w:id="1890340406">
      <w:bodyDiv w:val="1"/>
      <w:marLeft w:val="0"/>
      <w:marRight w:val="0"/>
      <w:marTop w:val="0"/>
      <w:marBottom w:val="0"/>
      <w:divBdr>
        <w:top w:val="none" w:sz="0" w:space="0" w:color="auto"/>
        <w:left w:val="none" w:sz="0" w:space="0" w:color="auto"/>
        <w:bottom w:val="none" w:sz="0" w:space="0" w:color="auto"/>
        <w:right w:val="none" w:sz="0" w:space="0" w:color="auto"/>
      </w:divBdr>
    </w:div>
    <w:div w:id="1894850263">
      <w:bodyDiv w:val="1"/>
      <w:marLeft w:val="0"/>
      <w:marRight w:val="0"/>
      <w:marTop w:val="0"/>
      <w:marBottom w:val="0"/>
      <w:divBdr>
        <w:top w:val="none" w:sz="0" w:space="0" w:color="auto"/>
        <w:left w:val="none" w:sz="0" w:space="0" w:color="auto"/>
        <w:bottom w:val="none" w:sz="0" w:space="0" w:color="auto"/>
        <w:right w:val="none" w:sz="0" w:space="0" w:color="auto"/>
      </w:divBdr>
    </w:div>
    <w:div w:id="1906527874">
      <w:bodyDiv w:val="1"/>
      <w:marLeft w:val="0"/>
      <w:marRight w:val="0"/>
      <w:marTop w:val="0"/>
      <w:marBottom w:val="0"/>
      <w:divBdr>
        <w:top w:val="none" w:sz="0" w:space="0" w:color="auto"/>
        <w:left w:val="none" w:sz="0" w:space="0" w:color="auto"/>
        <w:bottom w:val="none" w:sz="0" w:space="0" w:color="auto"/>
        <w:right w:val="none" w:sz="0" w:space="0" w:color="auto"/>
      </w:divBdr>
    </w:div>
    <w:div w:id="1907645197">
      <w:bodyDiv w:val="1"/>
      <w:marLeft w:val="0"/>
      <w:marRight w:val="0"/>
      <w:marTop w:val="0"/>
      <w:marBottom w:val="0"/>
      <w:divBdr>
        <w:top w:val="none" w:sz="0" w:space="0" w:color="auto"/>
        <w:left w:val="none" w:sz="0" w:space="0" w:color="auto"/>
        <w:bottom w:val="none" w:sz="0" w:space="0" w:color="auto"/>
        <w:right w:val="none" w:sz="0" w:space="0" w:color="auto"/>
      </w:divBdr>
    </w:div>
    <w:div w:id="1909605118">
      <w:bodyDiv w:val="1"/>
      <w:marLeft w:val="0"/>
      <w:marRight w:val="0"/>
      <w:marTop w:val="0"/>
      <w:marBottom w:val="0"/>
      <w:divBdr>
        <w:top w:val="none" w:sz="0" w:space="0" w:color="auto"/>
        <w:left w:val="none" w:sz="0" w:space="0" w:color="auto"/>
        <w:bottom w:val="none" w:sz="0" w:space="0" w:color="auto"/>
        <w:right w:val="none" w:sz="0" w:space="0" w:color="auto"/>
      </w:divBdr>
    </w:div>
    <w:div w:id="1910340209">
      <w:bodyDiv w:val="1"/>
      <w:marLeft w:val="0"/>
      <w:marRight w:val="0"/>
      <w:marTop w:val="0"/>
      <w:marBottom w:val="0"/>
      <w:divBdr>
        <w:top w:val="none" w:sz="0" w:space="0" w:color="auto"/>
        <w:left w:val="none" w:sz="0" w:space="0" w:color="auto"/>
        <w:bottom w:val="none" w:sz="0" w:space="0" w:color="auto"/>
        <w:right w:val="none" w:sz="0" w:space="0" w:color="auto"/>
      </w:divBdr>
    </w:div>
    <w:div w:id="1910921172">
      <w:bodyDiv w:val="1"/>
      <w:marLeft w:val="0"/>
      <w:marRight w:val="0"/>
      <w:marTop w:val="0"/>
      <w:marBottom w:val="0"/>
      <w:divBdr>
        <w:top w:val="none" w:sz="0" w:space="0" w:color="auto"/>
        <w:left w:val="none" w:sz="0" w:space="0" w:color="auto"/>
        <w:bottom w:val="none" w:sz="0" w:space="0" w:color="auto"/>
        <w:right w:val="none" w:sz="0" w:space="0" w:color="auto"/>
      </w:divBdr>
    </w:div>
    <w:div w:id="1911302147">
      <w:bodyDiv w:val="1"/>
      <w:marLeft w:val="0"/>
      <w:marRight w:val="0"/>
      <w:marTop w:val="0"/>
      <w:marBottom w:val="0"/>
      <w:divBdr>
        <w:top w:val="none" w:sz="0" w:space="0" w:color="auto"/>
        <w:left w:val="none" w:sz="0" w:space="0" w:color="auto"/>
        <w:bottom w:val="none" w:sz="0" w:space="0" w:color="auto"/>
        <w:right w:val="none" w:sz="0" w:space="0" w:color="auto"/>
      </w:divBdr>
    </w:div>
    <w:div w:id="1915117013">
      <w:bodyDiv w:val="1"/>
      <w:marLeft w:val="0"/>
      <w:marRight w:val="0"/>
      <w:marTop w:val="0"/>
      <w:marBottom w:val="0"/>
      <w:divBdr>
        <w:top w:val="none" w:sz="0" w:space="0" w:color="auto"/>
        <w:left w:val="none" w:sz="0" w:space="0" w:color="auto"/>
        <w:bottom w:val="none" w:sz="0" w:space="0" w:color="auto"/>
        <w:right w:val="none" w:sz="0" w:space="0" w:color="auto"/>
      </w:divBdr>
    </w:div>
    <w:div w:id="1915508476">
      <w:bodyDiv w:val="1"/>
      <w:marLeft w:val="0"/>
      <w:marRight w:val="0"/>
      <w:marTop w:val="0"/>
      <w:marBottom w:val="0"/>
      <w:divBdr>
        <w:top w:val="none" w:sz="0" w:space="0" w:color="auto"/>
        <w:left w:val="none" w:sz="0" w:space="0" w:color="auto"/>
        <w:bottom w:val="none" w:sz="0" w:space="0" w:color="auto"/>
        <w:right w:val="none" w:sz="0" w:space="0" w:color="auto"/>
      </w:divBdr>
    </w:div>
    <w:div w:id="1922761306">
      <w:bodyDiv w:val="1"/>
      <w:marLeft w:val="0"/>
      <w:marRight w:val="0"/>
      <w:marTop w:val="0"/>
      <w:marBottom w:val="0"/>
      <w:divBdr>
        <w:top w:val="none" w:sz="0" w:space="0" w:color="auto"/>
        <w:left w:val="none" w:sz="0" w:space="0" w:color="auto"/>
        <w:bottom w:val="none" w:sz="0" w:space="0" w:color="auto"/>
        <w:right w:val="none" w:sz="0" w:space="0" w:color="auto"/>
      </w:divBdr>
    </w:div>
    <w:div w:id="1926837666">
      <w:bodyDiv w:val="1"/>
      <w:marLeft w:val="0"/>
      <w:marRight w:val="0"/>
      <w:marTop w:val="0"/>
      <w:marBottom w:val="0"/>
      <w:divBdr>
        <w:top w:val="none" w:sz="0" w:space="0" w:color="auto"/>
        <w:left w:val="none" w:sz="0" w:space="0" w:color="auto"/>
        <w:bottom w:val="none" w:sz="0" w:space="0" w:color="auto"/>
        <w:right w:val="none" w:sz="0" w:space="0" w:color="auto"/>
      </w:divBdr>
    </w:div>
    <w:div w:id="1928807809">
      <w:bodyDiv w:val="1"/>
      <w:marLeft w:val="0"/>
      <w:marRight w:val="0"/>
      <w:marTop w:val="0"/>
      <w:marBottom w:val="0"/>
      <w:divBdr>
        <w:top w:val="none" w:sz="0" w:space="0" w:color="auto"/>
        <w:left w:val="none" w:sz="0" w:space="0" w:color="auto"/>
        <w:bottom w:val="none" w:sz="0" w:space="0" w:color="auto"/>
        <w:right w:val="none" w:sz="0" w:space="0" w:color="auto"/>
      </w:divBdr>
    </w:div>
    <w:div w:id="1943104794">
      <w:bodyDiv w:val="1"/>
      <w:marLeft w:val="0"/>
      <w:marRight w:val="0"/>
      <w:marTop w:val="0"/>
      <w:marBottom w:val="0"/>
      <w:divBdr>
        <w:top w:val="none" w:sz="0" w:space="0" w:color="auto"/>
        <w:left w:val="none" w:sz="0" w:space="0" w:color="auto"/>
        <w:bottom w:val="none" w:sz="0" w:space="0" w:color="auto"/>
        <w:right w:val="none" w:sz="0" w:space="0" w:color="auto"/>
      </w:divBdr>
    </w:div>
    <w:div w:id="1944914322">
      <w:bodyDiv w:val="1"/>
      <w:marLeft w:val="0"/>
      <w:marRight w:val="0"/>
      <w:marTop w:val="0"/>
      <w:marBottom w:val="0"/>
      <w:divBdr>
        <w:top w:val="none" w:sz="0" w:space="0" w:color="auto"/>
        <w:left w:val="none" w:sz="0" w:space="0" w:color="auto"/>
        <w:bottom w:val="none" w:sz="0" w:space="0" w:color="auto"/>
        <w:right w:val="none" w:sz="0" w:space="0" w:color="auto"/>
      </w:divBdr>
    </w:div>
    <w:div w:id="1947348753">
      <w:bodyDiv w:val="1"/>
      <w:marLeft w:val="0"/>
      <w:marRight w:val="0"/>
      <w:marTop w:val="0"/>
      <w:marBottom w:val="0"/>
      <w:divBdr>
        <w:top w:val="none" w:sz="0" w:space="0" w:color="auto"/>
        <w:left w:val="none" w:sz="0" w:space="0" w:color="auto"/>
        <w:bottom w:val="none" w:sz="0" w:space="0" w:color="auto"/>
        <w:right w:val="none" w:sz="0" w:space="0" w:color="auto"/>
      </w:divBdr>
    </w:div>
    <w:div w:id="1949315065">
      <w:bodyDiv w:val="1"/>
      <w:marLeft w:val="0"/>
      <w:marRight w:val="0"/>
      <w:marTop w:val="0"/>
      <w:marBottom w:val="0"/>
      <w:divBdr>
        <w:top w:val="none" w:sz="0" w:space="0" w:color="auto"/>
        <w:left w:val="none" w:sz="0" w:space="0" w:color="auto"/>
        <w:bottom w:val="none" w:sz="0" w:space="0" w:color="auto"/>
        <w:right w:val="none" w:sz="0" w:space="0" w:color="auto"/>
      </w:divBdr>
    </w:div>
    <w:div w:id="1951472245">
      <w:bodyDiv w:val="1"/>
      <w:marLeft w:val="0"/>
      <w:marRight w:val="0"/>
      <w:marTop w:val="0"/>
      <w:marBottom w:val="0"/>
      <w:divBdr>
        <w:top w:val="none" w:sz="0" w:space="0" w:color="auto"/>
        <w:left w:val="none" w:sz="0" w:space="0" w:color="auto"/>
        <w:bottom w:val="none" w:sz="0" w:space="0" w:color="auto"/>
        <w:right w:val="none" w:sz="0" w:space="0" w:color="auto"/>
      </w:divBdr>
    </w:div>
    <w:div w:id="1955137647">
      <w:bodyDiv w:val="1"/>
      <w:marLeft w:val="0"/>
      <w:marRight w:val="0"/>
      <w:marTop w:val="0"/>
      <w:marBottom w:val="0"/>
      <w:divBdr>
        <w:top w:val="none" w:sz="0" w:space="0" w:color="auto"/>
        <w:left w:val="none" w:sz="0" w:space="0" w:color="auto"/>
        <w:bottom w:val="none" w:sz="0" w:space="0" w:color="auto"/>
        <w:right w:val="none" w:sz="0" w:space="0" w:color="auto"/>
      </w:divBdr>
    </w:div>
    <w:div w:id="1958757330">
      <w:bodyDiv w:val="1"/>
      <w:marLeft w:val="0"/>
      <w:marRight w:val="0"/>
      <w:marTop w:val="0"/>
      <w:marBottom w:val="0"/>
      <w:divBdr>
        <w:top w:val="none" w:sz="0" w:space="0" w:color="auto"/>
        <w:left w:val="none" w:sz="0" w:space="0" w:color="auto"/>
        <w:bottom w:val="none" w:sz="0" w:space="0" w:color="auto"/>
        <w:right w:val="none" w:sz="0" w:space="0" w:color="auto"/>
      </w:divBdr>
    </w:div>
    <w:div w:id="1965229151">
      <w:bodyDiv w:val="1"/>
      <w:marLeft w:val="0"/>
      <w:marRight w:val="0"/>
      <w:marTop w:val="0"/>
      <w:marBottom w:val="0"/>
      <w:divBdr>
        <w:top w:val="none" w:sz="0" w:space="0" w:color="auto"/>
        <w:left w:val="none" w:sz="0" w:space="0" w:color="auto"/>
        <w:bottom w:val="none" w:sz="0" w:space="0" w:color="auto"/>
        <w:right w:val="none" w:sz="0" w:space="0" w:color="auto"/>
      </w:divBdr>
    </w:div>
    <w:div w:id="1971857896">
      <w:bodyDiv w:val="1"/>
      <w:marLeft w:val="0"/>
      <w:marRight w:val="0"/>
      <w:marTop w:val="0"/>
      <w:marBottom w:val="0"/>
      <w:divBdr>
        <w:top w:val="none" w:sz="0" w:space="0" w:color="auto"/>
        <w:left w:val="none" w:sz="0" w:space="0" w:color="auto"/>
        <w:bottom w:val="none" w:sz="0" w:space="0" w:color="auto"/>
        <w:right w:val="none" w:sz="0" w:space="0" w:color="auto"/>
      </w:divBdr>
    </w:div>
    <w:div w:id="1974673487">
      <w:bodyDiv w:val="1"/>
      <w:marLeft w:val="0"/>
      <w:marRight w:val="0"/>
      <w:marTop w:val="0"/>
      <w:marBottom w:val="0"/>
      <w:divBdr>
        <w:top w:val="none" w:sz="0" w:space="0" w:color="auto"/>
        <w:left w:val="none" w:sz="0" w:space="0" w:color="auto"/>
        <w:bottom w:val="none" w:sz="0" w:space="0" w:color="auto"/>
        <w:right w:val="none" w:sz="0" w:space="0" w:color="auto"/>
      </w:divBdr>
    </w:div>
    <w:div w:id="1981111994">
      <w:bodyDiv w:val="1"/>
      <w:marLeft w:val="0"/>
      <w:marRight w:val="0"/>
      <w:marTop w:val="0"/>
      <w:marBottom w:val="0"/>
      <w:divBdr>
        <w:top w:val="none" w:sz="0" w:space="0" w:color="auto"/>
        <w:left w:val="none" w:sz="0" w:space="0" w:color="auto"/>
        <w:bottom w:val="none" w:sz="0" w:space="0" w:color="auto"/>
        <w:right w:val="none" w:sz="0" w:space="0" w:color="auto"/>
      </w:divBdr>
    </w:div>
    <w:div w:id="1983003924">
      <w:bodyDiv w:val="1"/>
      <w:marLeft w:val="0"/>
      <w:marRight w:val="0"/>
      <w:marTop w:val="0"/>
      <w:marBottom w:val="0"/>
      <w:divBdr>
        <w:top w:val="none" w:sz="0" w:space="0" w:color="auto"/>
        <w:left w:val="none" w:sz="0" w:space="0" w:color="auto"/>
        <w:bottom w:val="none" w:sz="0" w:space="0" w:color="auto"/>
        <w:right w:val="none" w:sz="0" w:space="0" w:color="auto"/>
      </w:divBdr>
    </w:div>
    <w:div w:id="1986157899">
      <w:bodyDiv w:val="1"/>
      <w:marLeft w:val="0"/>
      <w:marRight w:val="0"/>
      <w:marTop w:val="0"/>
      <w:marBottom w:val="0"/>
      <w:divBdr>
        <w:top w:val="none" w:sz="0" w:space="0" w:color="auto"/>
        <w:left w:val="none" w:sz="0" w:space="0" w:color="auto"/>
        <w:bottom w:val="none" w:sz="0" w:space="0" w:color="auto"/>
        <w:right w:val="none" w:sz="0" w:space="0" w:color="auto"/>
      </w:divBdr>
    </w:div>
    <w:div w:id="1987200467">
      <w:bodyDiv w:val="1"/>
      <w:marLeft w:val="0"/>
      <w:marRight w:val="0"/>
      <w:marTop w:val="0"/>
      <w:marBottom w:val="0"/>
      <w:divBdr>
        <w:top w:val="none" w:sz="0" w:space="0" w:color="auto"/>
        <w:left w:val="none" w:sz="0" w:space="0" w:color="auto"/>
        <w:bottom w:val="none" w:sz="0" w:space="0" w:color="auto"/>
        <w:right w:val="none" w:sz="0" w:space="0" w:color="auto"/>
      </w:divBdr>
    </w:div>
    <w:div w:id="1990477356">
      <w:bodyDiv w:val="1"/>
      <w:marLeft w:val="0"/>
      <w:marRight w:val="0"/>
      <w:marTop w:val="0"/>
      <w:marBottom w:val="0"/>
      <w:divBdr>
        <w:top w:val="none" w:sz="0" w:space="0" w:color="auto"/>
        <w:left w:val="none" w:sz="0" w:space="0" w:color="auto"/>
        <w:bottom w:val="none" w:sz="0" w:space="0" w:color="auto"/>
        <w:right w:val="none" w:sz="0" w:space="0" w:color="auto"/>
      </w:divBdr>
    </w:div>
    <w:div w:id="2000576514">
      <w:bodyDiv w:val="1"/>
      <w:marLeft w:val="0"/>
      <w:marRight w:val="0"/>
      <w:marTop w:val="0"/>
      <w:marBottom w:val="0"/>
      <w:divBdr>
        <w:top w:val="none" w:sz="0" w:space="0" w:color="auto"/>
        <w:left w:val="none" w:sz="0" w:space="0" w:color="auto"/>
        <w:bottom w:val="none" w:sz="0" w:space="0" w:color="auto"/>
        <w:right w:val="none" w:sz="0" w:space="0" w:color="auto"/>
      </w:divBdr>
    </w:div>
    <w:div w:id="2000959194">
      <w:bodyDiv w:val="1"/>
      <w:marLeft w:val="0"/>
      <w:marRight w:val="0"/>
      <w:marTop w:val="0"/>
      <w:marBottom w:val="0"/>
      <w:divBdr>
        <w:top w:val="none" w:sz="0" w:space="0" w:color="auto"/>
        <w:left w:val="none" w:sz="0" w:space="0" w:color="auto"/>
        <w:bottom w:val="none" w:sz="0" w:space="0" w:color="auto"/>
        <w:right w:val="none" w:sz="0" w:space="0" w:color="auto"/>
      </w:divBdr>
    </w:div>
    <w:div w:id="2011330263">
      <w:bodyDiv w:val="1"/>
      <w:marLeft w:val="0"/>
      <w:marRight w:val="0"/>
      <w:marTop w:val="0"/>
      <w:marBottom w:val="0"/>
      <w:divBdr>
        <w:top w:val="none" w:sz="0" w:space="0" w:color="auto"/>
        <w:left w:val="none" w:sz="0" w:space="0" w:color="auto"/>
        <w:bottom w:val="none" w:sz="0" w:space="0" w:color="auto"/>
        <w:right w:val="none" w:sz="0" w:space="0" w:color="auto"/>
      </w:divBdr>
    </w:div>
    <w:div w:id="2012835329">
      <w:bodyDiv w:val="1"/>
      <w:marLeft w:val="0"/>
      <w:marRight w:val="0"/>
      <w:marTop w:val="0"/>
      <w:marBottom w:val="0"/>
      <w:divBdr>
        <w:top w:val="none" w:sz="0" w:space="0" w:color="auto"/>
        <w:left w:val="none" w:sz="0" w:space="0" w:color="auto"/>
        <w:bottom w:val="none" w:sz="0" w:space="0" w:color="auto"/>
        <w:right w:val="none" w:sz="0" w:space="0" w:color="auto"/>
      </w:divBdr>
    </w:div>
    <w:div w:id="2021657659">
      <w:bodyDiv w:val="1"/>
      <w:marLeft w:val="0"/>
      <w:marRight w:val="0"/>
      <w:marTop w:val="0"/>
      <w:marBottom w:val="0"/>
      <w:divBdr>
        <w:top w:val="none" w:sz="0" w:space="0" w:color="auto"/>
        <w:left w:val="none" w:sz="0" w:space="0" w:color="auto"/>
        <w:bottom w:val="none" w:sz="0" w:space="0" w:color="auto"/>
        <w:right w:val="none" w:sz="0" w:space="0" w:color="auto"/>
      </w:divBdr>
    </w:div>
    <w:div w:id="2022196278">
      <w:bodyDiv w:val="1"/>
      <w:marLeft w:val="0"/>
      <w:marRight w:val="0"/>
      <w:marTop w:val="0"/>
      <w:marBottom w:val="0"/>
      <w:divBdr>
        <w:top w:val="none" w:sz="0" w:space="0" w:color="auto"/>
        <w:left w:val="none" w:sz="0" w:space="0" w:color="auto"/>
        <w:bottom w:val="none" w:sz="0" w:space="0" w:color="auto"/>
        <w:right w:val="none" w:sz="0" w:space="0" w:color="auto"/>
      </w:divBdr>
    </w:div>
    <w:div w:id="2029602097">
      <w:bodyDiv w:val="1"/>
      <w:marLeft w:val="0"/>
      <w:marRight w:val="0"/>
      <w:marTop w:val="0"/>
      <w:marBottom w:val="0"/>
      <w:divBdr>
        <w:top w:val="none" w:sz="0" w:space="0" w:color="auto"/>
        <w:left w:val="none" w:sz="0" w:space="0" w:color="auto"/>
        <w:bottom w:val="none" w:sz="0" w:space="0" w:color="auto"/>
        <w:right w:val="none" w:sz="0" w:space="0" w:color="auto"/>
      </w:divBdr>
    </w:div>
    <w:div w:id="2032607549">
      <w:bodyDiv w:val="1"/>
      <w:marLeft w:val="0"/>
      <w:marRight w:val="0"/>
      <w:marTop w:val="0"/>
      <w:marBottom w:val="0"/>
      <w:divBdr>
        <w:top w:val="none" w:sz="0" w:space="0" w:color="auto"/>
        <w:left w:val="none" w:sz="0" w:space="0" w:color="auto"/>
        <w:bottom w:val="none" w:sz="0" w:space="0" w:color="auto"/>
        <w:right w:val="none" w:sz="0" w:space="0" w:color="auto"/>
      </w:divBdr>
    </w:div>
    <w:div w:id="2033610585">
      <w:bodyDiv w:val="1"/>
      <w:marLeft w:val="0"/>
      <w:marRight w:val="0"/>
      <w:marTop w:val="0"/>
      <w:marBottom w:val="0"/>
      <w:divBdr>
        <w:top w:val="none" w:sz="0" w:space="0" w:color="auto"/>
        <w:left w:val="none" w:sz="0" w:space="0" w:color="auto"/>
        <w:bottom w:val="none" w:sz="0" w:space="0" w:color="auto"/>
        <w:right w:val="none" w:sz="0" w:space="0" w:color="auto"/>
      </w:divBdr>
    </w:div>
    <w:div w:id="2035840592">
      <w:bodyDiv w:val="1"/>
      <w:marLeft w:val="0"/>
      <w:marRight w:val="0"/>
      <w:marTop w:val="0"/>
      <w:marBottom w:val="0"/>
      <w:divBdr>
        <w:top w:val="none" w:sz="0" w:space="0" w:color="auto"/>
        <w:left w:val="none" w:sz="0" w:space="0" w:color="auto"/>
        <w:bottom w:val="none" w:sz="0" w:space="0" w:color="auto"/>
        <w:right w:val="none" w:sz="0" w:space="0" w:color="auto"/>
      </w:divBdr>
    </w:div>
    <w:div w:id="2037541876">
      <w:bodyDiv w:val="1"/>
      <w:marLeft w:val="0"/>
      <w:marRight w:val="0"/>
      <w:marTop w:val="0"/>
      <w:marBottom w:val="0"/>
      <w:divBdr>
        <w:top w:val="none" w:sz="0" w:space="0" w:color="auto"/>
        <w:left w:val="none" w:sz="0" w:space="0" w:color="auto"/>
        <w:bottom w:val="none" w:sz="0" w:space="0" w:color="auto"/>
        <w:right w:val="none" w:sz="0" w:space="0" w:color="auto"/>
      </w:divBdr>
    </w:div>
    <w:div w:id="2038434040">
      <w:bodyDiv w:val="1"/>
      <w:marLeft w:val="0"/>
      <w:marRight w:val="0"/>
      <w:marTop w:val="0"/>
      <w:marBottom w:val="0"/>
      <w:divBdr>
        <w:top w:val="none" w:sz="0" w:space="0" w:color="auto"/>
        <w:left w:val="none" w:sz="0" w:space="0" w:color="auto"/>
        <w:bottom w:val="none" w:sz="0" w:space="0" w:color="auto"/>
        <w:right w:val="none" w:sz="0" w:space="0" w:color="auto"/>
      </w:divBdr>
    </w:div>
    <w:div w:id="2040469784">
      <w:bodyDiv w:val="1"/>
      <w:marLeft w:val="0"/>
      <w:marRight w:val="0"/>
      <w:marTop w:val="0"/>
      <w:marBottom w:val="0"/>
      <w:divBdr>
        <w:top w:val="none" w:sz="0" w:space="0" w:color="auto"/>
        <w:left w:val="none" w:sz="0" w:space="0" w:color="auto"/>
        <w:bottom w:val="none" w:sz="0" w:space="0" w:color="auto"/>
        <w:right w:val="none" w:sz="0" w:space="0" w:color="auto"/>
      </w:divBdr>
    </w:div>
    <w:div w:id="2043825880">
      <w:bodyDiv w:val="1"/>
      <w:marLeft w:val="0"/>
      <w:marRight w:val="0"/>
      <w:marTop w:val="0"/>
      <w:marBottom w:val="0"/>
      <w:divBdr>
        <w:top w:val="none" w:sz="0" w:space="0" w:color="auto"/>
        <w:left w:val="none" w:sz="0" w:space="0" w:color="auto"/>
        <w:bottom w:val="none" w:sz="0" w:space="0" w:color="auto"/>
        <w:right w:val="none" w:sz="0" w:space="0" w:color="auto"/>
      </w:divBdr>
    </w:div>
    <w:div w:id="2046715343">
      <w:bodyDiv w:val="1"/>
      <w:marLeft w:val="0"/>
      <w:marRight w:val="0"/>
      <w:marTop w:val="0"/>
      <w:marBottom w:val="0"/>
      <w:divBdr>
        <w:top w:val="none" w:sz="0" w:space="0" w:color="auto"/>
        <w:left w:val="none" w:sz="0" w:space="0" w:color="auto"/>
        <w:bottom w:val="none" w:sz="0" w:space="0" w:color="auto"/>
        <w:right w:val="none" w:sz="0" w:space="0" w:color="auto"/>
      </w:divBdr>
    </w:div>
    <w:div w:id="2048531524">
      <w:bodyDiv w:val="1"/>
      <w:marLeft w:val="0"/>
      <w:marRight w:val="0"/>
      <w:marTop w:val="0"/>
      <w:marBottom w:val="0"/>
      <w:divBdr>
        <w:top w:val="none" w:sz="0" w:space="0" w:color="auto"/>
        <w:left w:val="none" w:sz="0" w:space="0" w:color="auto"/>
        <w:bottom w:val="none" w:sz="0" w:space="0" w:color="auto"/>
        <w:right w:val="none" w:sz="0" w:space="0" w:color="auto"/>
      </w:divBdr>
    </w:div>
    <w:div w:id="2053573476">
      <w:bodyDiv w:val="1"/>
      <w:marLeft w:val="0"/>
      <w:marRight w:val="0"/>
      <w:marTop w:val="0"/>
      <w:marBottom w:val="0"/>
      <w:divBdr>
        <w:top w:val="none" w:sz="0" w:space="0" w:color="auto"/>
        <w:left w:val="none" w:sz="0" w:space="0" w:color="auto"/>
        <w:bottom w:val="none" w:sz="0" w:space="0" w:color="auto"/>
        <w:right w:val="none" w:sz="0" w:space="0" w:color="auto"/>
      </w:divBdr>
    </w:div>
    <w:div w:id="2055348291">
      <w:bodyDiv w:val="1"/>
      <w:marLeft w:val="0"/>
      <w:marRight w:val="0"/>
      <w:marTop w:val="0"/>
      <w:marBottom w:val="0"/>
      <w:divBdr>
        <w:top w:val="none" w:sz="0" w:space="0" w:color="auto"/>
        <w:left w:val="none" w:sz="0" w:space="0" w:color="auto"/>
        <w:bottom w:val="none" w:sz="0" w:space="0" w:color="auto"/>
        <w:right w:val="none" w:sz="0" w:space="0" w:color="auto"/>
      </w:divBdr>
    </w:div>
    <w:div w:id="2061242969">
      <w:bodyDiv w:val="1"/>
      <w:marLeft w:val="0"/>
      <w:marRight w:val="0"/>
      <w:marTop w:val="0"/>
      <w:marBottom w:val="0"/>
      <w:divBdr>
        <w:top w:val="none" w:sz="0" w:space="0" w:color="auto"/>
        <w:left w:val="none" w:sz="0" w:space="0" w:color="auto"/>
        <w:bottom w:val="none" w:sz="0" w:space="0" w:color="auto"/>
        <w:right w:val="none" w:sz="0" w:space="0" w:color="auto"/>
      </w:divBdr>
    </w:div>
    <w:div w:id="2062168170">
      <w:bodyDiv w:val="1"/>
      <w:marLeft w:val="0"/>
      <w:marRight w:val="0"/>
      <w:marTop w:val="0"/>
      <w:marBottom w:val="0"/>
      <w:divBdr>
        <w:top w:val="none" w:sz="0" w:space="0" w:color="auto"/>
        <w:left w:val="none" w:sz="0" w:space="0" w:color="auto"/>
        <w:bottom w:val="none" w:sz="0" w:space="0" w:color="auto"/>
        <w:right w:val="none" w:sz="0" w:space="0" w:color="auto"/>
      </w:divBdr>
    </w:div>
    <w:div w:id="2064714493">
      <w:bodyDiv w:val="1"/>
      <w:marLeft w:val="0"/>
      <w:marRight w:val="0"/>
      <w:marTop w:val="0"/>
      <w:marBottom w:val="0"/>
      <w:divBdr>
        <w:top w:val="none" w:sz="0" w:space="0" w:color="auto"/>
        <w:left w:val="none" w:sz="0" w:space="0" w:color="auto"/>
        <w:bottom w:val="none" w:sz="0" w:space="0" w:color="auto"/>
        <w:right w:val="none" w:sz="0" w:space="0" w:color="auto"/>
      </w:divBdr>
    </w:div>
    <w:div w:id="2071422925">
      <w:bodyDiv w:val="1"/>
      <w:marLeft w:val="0"/>
      <w:marRight w:val="0"/>
      <w:marTop w:val="0"/>
      <w:marBottom w:val="0"/>
      <w:divBdr>
        <w:top w:val="none" w:sz="0" w:space="0" w:color="auto"/>
        <w:left w:val="none" w:sz="0" w:space="0" w:color="auto"/>
        <w:bottom w:val="none" w:sz="0" w:space="0" w:color="auto"/>
        <w:right w:val="none" w:sz="0" w:space="0" w:color="auto"/>
      </w:divBdr>
    </w:div>
    <w:div w:id="2074112459">
      <w:bodyDiv w:val="1"/>
      <w:marLeft w:val="0"/>
      <w:marRight w:val="0"/>
      <w:marTop w:val="0"/>
      <w:marBottom w:val="0"/>
      <w:divBdr>
        <w:top w:val="none" w:sz="0" w:space="0" w:color="auto"/>
        <w:left w:val="none" w:sz="0" w:space="0" w:color="auto"/>
        <w:bottom w:val="none" w:sz="0" w:space="0" w:color="auto"/>
        <w:right w:val="none" w:sz="0" w:space="0" w:color="auto"/>
      </w:divBdr>
    </w:div>
    <w:div w:id="2088305283">
      <w:bodyDiv w:val="1"/>
      <w:marLeft w:val="0"/>
      <w:marRight w:val="0"/>
      <w:marTop w:val="0"/>
      <w:marBottom w:val="0"/>
      <w:divBdr>
        <w:top w:val="none" w:sz="0" w:space="0" w:color="auto"/>
        <w:left w:val="none" w:sz="0" w:space="0" w:color="auto"/>
        <w:bottom w:val="none" w:sz="0" w:space="0" w:color="auto"/>
        <w:right w:val="none" w:sz="0" w:space="0" w:color="auto"/>
      </w:divBdr>
    </w:div>
    <w:div w:id="2089837087">
      <w:bodyDiv w:val="1"/>
      <w:marLeft w:val="0"/>
      <w:marRight w:val="0"/>
      <w:marTop w:val="0"/>
      <w:marBottom w:val="0"/>
      <w:divBdr>
        <w:top w:val="none" w:sz="0" w:space="0" w:color="auto"/>
        <w:left w:val="none" w:sz="0" w:space="0" w:color="auto"/>
        <w:bottom w:val="none" w:sz="0" w:space="0" w:color="auto"/>
        <w:right w:val="none" w:sz="0" w:space="0" w:color="auto"/>
      </w:divBdr>
    </w:div>
    <w:div w:id="2102799112">
      <w:bodyDiv w:val="1"/>
      <w:marLeft w:val="0"/>
      <w:marRight w:val="0"/>
      <w:marTop w:val="0"/>
      <w:marBottom w:val="0"/>
      <w:divBdr>
        <w:top w:val="none" w:sz="0" w:space="0" w:color="auto"/>
        <w:left w:val="none" w:sz="0" w:space="0" w:color="auto"/>
        <w:bottom w:val="none" w:sz="0" w:space="0" w:color="auto"/>
        <w:right w:val="none" w:sz="0" w:space="0" w:color="auto"/>
      </w:divBdr>
    </w:div>
    <w:div w:id="2103405117">
      <w:bodyDiv w:val="1"/>
      <w:marLeft w:val="0"/>
      <w:marRight w:val="0"/>
      <w:marTop w:val="0"/>
      <w:marBottom w:val="0"/>
      <w:divBdr>
        <w:top w:val="none" w:sz="0" w:space="0" w:color="auto"/>
        <w:left w:val="none" w:sz="0" w:space="0" w:color="auto"/>
        <w:bottom w:val="none" w:sz="0" w:space="0" w:color="auto"/>
        <w:right w:val="none" w:sz="0" w:space="0" w:color="auto"/>
      </w:divBdr>
    </w:div>
    <w:div w:id="2103645749">
      <w:bodyDiv w:val="1"/>
      <w:marLeft w:val="0"/>
      <w:marRight w:val="0"/>
      <w:marTop w:val="0"/>
      <w:marBottom w:val="0"/>
      <w:divBdr>
        <w:top w:val="none" w:sz="0" w:space="0" w:color="auto"/>
        <w:left w:val="none" w:sz="0" w:space="0" w:color="auto"/>
        <w:bottom w:val="none" w:sz="0" w:space="0" w:color="auto"/>
        <w:right w:val="none" w:sz="0" w:space="0" w:color="auto"/>
      </w:divBdr>
    </w:div>
    <w:div w:id="2105613112">
      <w:bodyDiv w:val="1"/>
      <w:marLeft w:val="0"/>
      <w:marRight w:val="0"/>
      <w:marTop w:val="0"/>
      <w:marBottom w:val="0"/>
      <w:divBdr>
        <w:top w:val="none" w:sz="0" w:space="0" w:color="auto"/>
        <w:left w:val="none" w:sz="0" w:space="0" w:color="auto"/>
        <w:bottom w:val="none" w:sz="0" w:space="0" w:color="auto"/>
        <w:right w:val="none" w:sz="0" w:space="0" w:color="auto"/>
      </w:divBdr>
    </w:div>
    <w:div w:id="2108192214">
      <w:bodyDiv w:val="1"/>
      <w:marLeft w:val="0"/>
      <w:marRight w:val="0"/>
      <w:marTop w:val="0"/>
      <w:marBottom w:val="0"/>
      <w:divBdr>
        <w:top w:val="none" w:sz="0" w:space="0" w:color="auto"/>
        <w:left w:val="none" w:sz="0" w:space="0" w:color="auto"/>
        <w:bottom w:val="none" w:sz="0" w:space="0" w:color="auto"/>
        <w:right w:val="none" w:sz="0" w:space="0" w:color="auto"/>
      </w:divBdr>
    </w:div>
    <w:div w:id="2109690192">
      <w:bodyDiv w:val="1"/>
      <w:marLeft w:val="0"/>
      <w:marRight w:val="0"/>
      <w:marTop w:val="0"/>
      <w:marBottom w:val="0"/>
      <w:divBdr>
        <w:top w:val="none" w:sz="0" w:space="0" w:color="auto"/>
        <w:left w:val="none" w:sz="0" w:space="0" w:color="auto"/>
        <w:bottom w:val="none" w:sz="0" w:space="0" w:color="auto"/>
        <w:right w:val="none" w:sz="0" w:space="0" w:color="auto"/>
      </w:divBdr>
    </w:div>
    <w:div w:id="2113279770">
      <w:bodyDiv w:val="1"/>
      <w:marLeft w:val="0"/>
      <w:marRight w:val="0"/>
      <w:marTop w:val="0"/>
      <w:marBottom w:val="0"/>
      <w:divBdr>
        <w:top w:val="none" w:sz="0" w:space="0" w:color="auto"/>
        <w:left w:val="none" w:sz="0" w:space="0" w:color="auto"/>
        <w:bottom w:val="none" w:sz="0" w:space="0" w:color="auto"/>
        <w:right w:val="none" w:sz="0" w:space="0" w:color="auto"/>
      </w:divBdr>
    </w:div>
    <w:div w:id="2113936238">
      <w:bodyDiv w:val="1"/>
      <w:marLeft w:val="0"/>
      <w:marRight w:val="0"/>
      <w:marTop w:val="0"/>
      <w:marBottom w:val="0"/>
      <w:divBdr>
        <w:top w:val="none" w:sz="0" w:space="0" w:color="auto"/>
        <w:left w:val="none" w:sz="0" w:space="0" w:color="auto"/>
        <w:bottom w:val="none" w:sz="0" w:space="0" w:color="auto"/>
        <w:right w:val="none" w:sz="0" w:space="0" w:color="auto"/>
      </w:divBdr>
    </w:div>
    <w:div w:id="2115247757">
      <w:bodyDiv w:val="1"/>
      <w:marLeft w:val="0"/>
      <w:marRight w:val="0"/>
      <w:marTop w:val="0"/>
      <w:marBottom w:val="0"/>
      <w:divBdr>
        <w:top w:val="none" w:sz="0" w:space="0" w:color="auto"/>
        <w:left w:val="none" w:sz="0" w:space="0" w:color="auto"/>
        <w:bottom w:val="none" w:sz="0" w:space="0" w:color="auto"/>
        <w:right w:val="none" w:sz="0" w:space="0" w:color="auto"/>
      </w:divBdr>
    </w:div>
    <w:div w:id="2123914563">
      <w:bodyDiv w:val="1"/>
      <w:marLeft w:val="0"/>
      <w:marRight w:val="0"/>
      <w:marTop w:val="0"/>
      <w:marBottom w:val="0"/>
      <w:divBdr>
        <w:top w:val="none" w:sz="0" w:space="0" w:color="auto"/>
        <w:left w:val="none" w:sz="0" w:space="0" w:color="auto"/>
        <w:bottom w:val="none" w:sz="0" w:space="0" w:color="auto"/>
        <w:right w:val="none" w:sz="0" w:space="0" w:color="auto"/>
      </w:divBdr>
    </w:div>
    <w:div w:id="2125493630">
      <w:bodyDiv w:val="1"/>
      <w:marLeft w:val="0"/>
      <w:marRight w:val="0"/>
      <w:marTop w:val="0"/>
      <w:marBottom w:val="0"/>
      <w:divBdr>
        <w:top w:val="none" w:sz="0" w:space="0" w:color="auto"/>
        <w:left w:val="none" w:sz="0" w:space="0" w:color="auto"/>
        <w:bottom w:val="none" w:sz="0" w:space="0" w:color="auto"/>
        <w:right w:val="none" w:sz="0" w:space="0" w:color="auto"/>
      </w:divBdr>
    </w:div>
    <w:div w:id="2126270776">
      <w:bodyDiv w:val="1"/>
      <w:marLeft w:val="0"/>
      <w:marRight w:val="0"/>
      <w:marTop w:val="0"/>
      <w:marBottom w:val="0"/>
      <w:divBdr>
        <w:top w:val="none" w:sz="0" w:space="0" w:color="auto"/>
        <w:left w:val="none" w:sz="0" w:space="0" w:color="auto"/>
        <w:bottom w:val="none" w:sz="0" w:space="0" w:color="auto"/>
        <w:right w:val="none" w:sz="0" w:space="0" w:color="auto"/>
      </w:divBdr>
    </w:div>
    <w:div w:id="2130970892">
      <w:bodyDiv w:val="1"/>
      <w:marLeft w:val="0"/>
      <w:marRight w:val="0"/>
      <w:marTop w:val="0"/>
      <w:marBottom w:val="0"/>
      <w:divBdr>
        <w:top w:val="none" w:sz="0" w:space="0" w:color="auto"/>
        <w:left w:val="none" w:sz="0" w:space="0" w:color="auto"/>
        <w:bottom w:val="none" w:sz="0" w:space="0" w:color="auto"/>
        <w:right w:val="none" w:sz="0" w:space="0" w:color="auto"/>
      </w:divBdr>
    </w:div>
    <w:div w:id="2131317857">
      <w:bodyDiv w:val="1"/>
      <w:marLeft w:val="0"/>
      <w:marRight w:val="0"/>
      <w:marTop w:val="0"/>
      <w:marBottom w:val="0"/>
      <w:divBdr>
        <w:top w:val="none" w:sz="0" w:space="0" w:color="auto"/>
        <w:left w:val="none" w:sz="0" w:space="0" w:color="auto"/>
        <w:bottom w:val="none" w:sz="0" w:space="0" w:color="auto"/>
        <w:right w:val="none" w:sz="0" w:space="0" w:color="auto"/>
      </w:divBdr>
    </w:div>
    <w:div w:id="2131706035">
      <w:bodyDiv w:val="1"/>
      <w:marLeft w:val="0"/>
      <w:marRight w:val="0"/>
      <w:marTop w:val="0"/>
      <w:marBottom w:val="0"/>
      <w:divBdr>
        <w:top w:val="none" w:sz="0" w:space="0" w:color="auto"/>
        <w:left w:val="none" w:sz="0" w:space="0" w:color="auto"/>
        <w:bottom w:val="none" w:sz="0" w:space="0" w:color="auto"/>
        <w:right w:val="none" w:sz="0" w:space="0" w:color="auto"/>
      </w:divBdr>
    </w:div>
    <w:div w:id="2135056402">
      <w:bodyDiv w:val="1"/>
      <w:marLeft w:val="0"/>
      <w:marRight w:val="0"/>
      <w:marTop w:val="0"/>
      <w:marBottom w:val="0"/>
      <w:divBdr>
        <w:top w:val="none" w:sz="0" w:space="0" w:color="auto"/>
        <w:left w:val="none" w:sz="0" w:space="0" w:color="auto"/>
        <w:bottom w:val="none" w:sz="0" w:space="0" w:color="auto"/>
        <w:right w:val="none" w:sz="0" w:space="0" w:color="auto"/>
      </w:divBdr>
    </w:div>
    <w:div w:id="21438896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Raft\Documents\memory\etat%20de%20l%20art.docx" TargetMode="External"/><Relationship Id="rId18" Type="http://schemas.openxmlformats.org/officeDocument/2006/relationships/header" Target="header1.xm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png"/><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1.jpeg"/><Relationship Id="rId11" Type="http://schemas.openxmlformats.org/officeDocument/2006/relationships/hyperlink" Target="file:///C:\Users\Raft\Documents\memory\etat%20de%20l%20art.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hyperlink" Target="file:///C:\Users\Raft\Documents\memory\etat%20de%20l%20art.docx" TargetMode="Externa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file:///C:\Users\Raft\Documents\memory\etat%20de%20l%20art.docx" TargetMode="External"/><Relationship Id="rId17" Type="http://schemas.microsoft.com/office/2018/08/relationships/commentsExtensible" Target="commentsExtensible.xml"/><Relationship Id="rId25" Type="http://schemas.openxmlformats.org/officeDocument/2006/relationships/image" Target="media/image7.pn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image" Target="media/image23.jpe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eader" Target="header2.xml"/><Relationship Id="rId10" Type="http://schemas.openxmlformats.org/officeDocument/2006/relationships/hyperlink" Target="file:///C:\Users\Raft\Documents\memory\etat%20de%20l%20art.docx" TargetMode="Externa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file:///C:\Users\Raft\Documents\memory\etat%20de%20l%20art.doc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gvh</b:Tag>
    <b:SourceType>Book</b:SourceType>
    <b:Guid>{F5952610-76E1-40C4-8B80-87B3BBF60B03}</b:Guid>
    <b:Author>
      <b:Author>
        <b:NameList>
          <b:Person>
            <b:Last>gvhg</b:Last>
          </b:Person>
        </b:NameList>
      </b:Author>
    </b:Author>
    <b:RefOrder>26</b:RefOrder>
  </b:Source>
  <b:Source>
    <b:Tag>Bel21</b:Tag>
    <b:SourceType>Book</b:SourceType>
    <b:Guid>{ADBC386F-960B-4D50-87D6-DD90DA6CD7D8}</b:Guid>
    <b:Author>
      <b:Author>
        <b:NameList>
          <b:Person>
            <b:Last>Belghiti</b:Last>
          </b:Person>
        </b:NameList>
      </b:Author>
    </b:Author>
    <b:Title>Prédiction de situations anormales par apprentissage automatique pour la maintenance prédictive</b:Title>
    <b:Year>2021</b:Year>
    <b:City>Versailles</b:City>
    <b:RefOrder>27</b:RefOrder>
  </b:Source>
  <b:Source>
    <b:Tag>CrS25</b:Tag>
    <b:SourceType>Book</b:SourceType>
    <b:Guid>{627A5CC4-FF37-4985-A9A4-BBF4AAF68A24}</b:Guid>
    <b:Author>
      <b:Author>
        <b:NameList>
          <b:Person>
            <b:Last>CrSamson</b:Last>
          </b:Person>
        </b:NameList>
      </b:Author>
    </b:Author>
    <b:Title>Monitoring temps réel pour les pompes et station de relevage: vers une maintenance prédictive des installations de pompage de maintenance</b:Title>
    <b:Year>2025</b:Year>
    <b:RefOrder>28</b:RefOrder>
  </b:Source>
  <b:Source>
    <b:Tag>MOU19</b:Tag>
    <b:SourceType>Book</b:SourceType>
    <b:Guid>{6AB75908-C696-41DB-81B6-8E9666312B53}</b:Guid>
    <b:Author>
      <b:Author>
        <b:NameList>
          <b:Person>
            <b:Last>EDDINE</b:Last>
            <b:First>MOUMENE</b:First>
            <b:Middle>SALAH</b:Middle>
          </b:Person>
        </b:NameList>
      </b:Author>
    </b:Author>
    <b:Title>Etude et Maintenance des pompes </b:Title>
    <b:Year>2019</b:Year>
    <b:RefOrder>1</b:RefOrder>
  </b:Source>
  <b:Source>
    <b:Tag>Bad21</b:Tag>
    <b:SourceType>Book</b:SourceType>
    <b:Guid>{CEC26F99-ADC8-4A7E-9A8C-4EA0D501DB0D}</b:Guid>
    <b:Author>
      <b:Author>
        <b:NameList>
          <b:Person>
            <b:Last>Djellali badis</b:Last>
            <b:First>djebabla</b:First>
            <b:Middle>basma</b:Middle>
          </b:Person>
        </b:NameList>
      </b:Author>
    </b:Author>
    <b:Title>Analyse des causes de défaillance des pompes</b:Title>
    <b:Year>2021</b:Year>
    <b:City>Alger</b:City>
    <b:Publisher>Université BADI MOKTHAR-ANNABA</b:Publisher>
    <b:RefOrder>2</b:RefOrder>
  </b:Source>
  <b:Source>
    <b:Tag>Cou25</b:Tag>
    <b:SourceType>InternetSite</b:SourceType>
    <b:Guid>{2A45DE59-848A-4FFB-8B3D-6144305CBA58}</b:Guid>
    <b:Title>CoursGratuits</b:Title>
    <b:ProductionCompany>LeCoursGratuit</b:ProductionCompany>
    <b:YearAccessed>2025</b:YearAccessed>
    <b:MonthAccessed>Novembre</b:MonthAccessed>
    <b:DayAccessed>04</b:DayAccessed>
    <b:URL>https://lecoursgratuit.com/exercices-corriges</b:URL>
    <b:RefOrder>3</b:RefOrder>
  </b:Source>
  <b:Source>
    <b:Tag>Cha13</b:Tag>
    <b:SourceType>JournalArticle</b:SourceType>
    <b:Guid>{C83C7449-BACC-4510-B0B4-B872579A46A0}</b:Guid>
    <b:Title>An architecture for Big Data Analysis</b:Title>
    <b:Year>2013</b:Year>
    <b:Author>
      <b:Author>
        <b:NameList>
          <b:Person>
            <b:Last>Chan</b:Last>
            <b:First>Joseph</b:First>
            <b:Middle>O.</b:Middle>
          </b:Person>
        </b:NameList>
      </b:Author>
    </b:Author>
    <b:JournalName>communications of the IIMA</b:JournalName>
    <b:Pages>136</b:Pages>
    <b:Volume>13</b:Volume>
    <b:Issue>2</b:Issue>
    <b:RefOrder>5</b:RefOrder>
  </b:Source>
  <b:Source>
    <b:Tag>Ham15</b:Tag>
    <b:SourceType>Book</b:SourceType>
    <b:Guid>{8F0DD5CA-8BA0-415C-8342-E43303B7BF88}</b:Guid>
    <b:Title>The  field Guide to Data Science</b:Title>
    <b:Year>2015</b:Year>
    <b:Author>
      <b:Author>
        <b:NameList>
          <b:Person>
            <b:Last>Hamilton</b:Last>
            <b:First>Booz</b:First>
            <b:Middle>Allen</b:Middle>
          </b:Person>
        </b:NameList>
      </b:Author>
    </b:Author>
    <b:City>Mclean, Virginia</b:City>
    <b:Edition>2e édition</b:Edition>
    <b:YearAccessed>2025</b:YearAccessed>
    <b:MonthAccessed>11</b:MonthAccessed>
    <b:DayAccessed>05</b:DayAccessed>
    <b:URL>https://www.boozallen.com/content/dam/boozallen/documpents/2015/12/field-guide-to-data-science/pdf</b:URL>
    <b:RefOrder>4</b:RefOrder>
  </b:Source>
  <b:Source>
    <b:Tag>Flo07</b:Tag>
    <b:SourceType>JournalArticle</b:SourceType>
    <b:Guid>{6315C26E-5444-484A-A1A0-DC004DDB99B5}</b:Guid>
    <b:Title>Modélisation des taux de défaillance en mécanique</b:Title>
    <b:Year>2007</b:Year>
    <b:City>Grignoble</b:City>
    <b:Author>
      <b:Author>
        <b:NameList>
          <b:Person>
            <b:Last>Florent</b:Last>
            <b:First>Brissaudn</b:First>
          </b:Person>
          <b:Person>
            <b:Last>al.</b:Last>
            <b:First>et</b:First>
          </b:Person>
        </b:NameList>
      </b:Author>
    </b:Author>
    <b:JournalName>HAL archives</b:JournalName>
    <b:Pages>12</b:Pages>
    <b:Publisher>HAL - CNRS/INRIA</b:Publisher>
    <b:RefOrder>6</b:RefOrder>
  </b:Source>
  <b:Source>
    <b:Tag>Kar20</b:Tag>
    <b:SourceType>Book</b:SourceType>
    <b:Guid>{B16092D6-2DB5-4FDA-8BC9-527C26A51389}</b:Guid>
    <b:Title>Techniques de diagnostic et pronostic des défaillances pour les systèmes d'ingéniérie complexes</b:Title>
    <b:Year>2020</b:Year>
    <b:Author>
      <b:Author>
        <b:NameList>
          <b:Person>
            <b:Last>Karimi Hamid</b:Last>
            <b:First>Reza</b:First>
          </b:Person>
        </b:NameList>
      </b:Author>
    </b:Author>
    <b:City>Paris</b:City>
    <b:Publisher>Book1.fr</b:Publisher>
    <b:RefOrder>29</b:RefOrder>
  </b:Source>
  <b:Source>
    <b:Tag>HAN14</b:Tag>
    <b:SourceType>Book</b:SourceType>
    <b:Guid>{C5B87538-D1F3-4487-8866-C36E59F491DA}</b:Guid>
    <b:Author>
      <b:Author>
        <b:NameList>
          <b:Person>
            <b:Last>HANDIS</b:Last>
            <b:First>Moufida</b:First>
          </b:Person>
        </b:NameList>
      </b:Author>
    </b:Author>
    <b:Title>Modélisation des défaillances et leur diagnostic par les méthodes de reconnaissance des formes floues</b:Title>
    <b:Year>2014</b:Year>
    <b:City>Annaba</b:City>
    <b:Publisher>Université Badji Mokhtar - Annaba</b:Publisher>
    <b:RefOrder>7</b:RefOrder>
  </b:Source>
  <b:Source>
    <b:Tag>Siv82</b:Tag>
    <b:SourceType>Book</b:SourceType>
    <b:Guid>{DC018F12-6FAB-4BED-BBD7-DB851277FE1B}</b:Guid>
    <b:Author>
      <b:Author>
        <b:NameList>
          <b:Person>
            <b:Last>Sivoukhine</b:Last>
            <b:First>D.</b:First>
          </b:Person>
        </b:NameList>
      </b:Author>
    </b:Author>
    <b:Title>Cours de physique Générale</b:Title>
    <b:Year>1982</b:Year>
    <b:City>Moscow</b:City>
    <b:Publisher>Editions Mir</b:Publisher>
    <b:Volume>I</b:Volume>
    <b:RefOrder>12</b:RefOrder>
  </b:Source>
  <b:Source>
    <b:Tag>Ham151</b:Tag>
    <b:SourceType>Book</b:SourceType>
    <b:Guid>{82903646-5969-470E-9D13-9C4F94932384}</b:Guid>
    <b:Author>
      <b:Author>
        <b:NameList>
          <b:Person>
            <b:Last>Hamilton</b:Last>
            <b:First>B.</b:First>
            <b:Middle>A.</b:Middle>
          </b:Person>
        </b:NameList>
      </b:Author>
    </b:Author>
    <b:Title>The field Guide to Data Science</b:Title>
    <b:Year>2015</b:Year>
    <b:City>Virginie</b:City>
    <b:Publisher>Booz Allen Hamilton</b:Publisher>
    <b:RefOrder>13</b:RefOrder>
  </b:Source>
  <b:Source>
    <b:Tag>Dje21</b:Tag>
    <b:SourceType>Book</b:SourceType>
    <b:Guid>{830A2E45-755B-40DC-917C-2157BFD2B549}</b:Guid>
    <b:Author>
      <b:Author>
        <b:NameList>
          <b:Person>
            <b:Last>Djellali</b:Last>
            <b:First>B.</b:First>
          </b:Person>
        </b:NameList>
      </b:Author>
    </b:Author>
    <b:Title>Analyse des causes de défaillance des pompes</b:Title>
    <b:Year>2021</b:Year>
    <b:City>Annaba</b:City>
    <b:RefOrder>14</b:RefOrder>
  </b:Source>
  <b:Source>
    <b:Tag>Bre95</b:Tag>
    <b:SourceType>Book</b:SourceType>
    <b:Guid>{D8E6235D-3D0E-48FB-AF76-EB2C3F0D18B6}</b:Guid>
    <b:Author>
      <b:Author>
        <b:NameList>
          <b:Person>
            <b:Last>Brennen</b:Last>
            <b:First>C.</b:First>
            <b:Middle>E.</b:Middle>
          </b:Person>
        </b:NameList>
      </b:Author>
    </b:Author>
    <b:Title>Cavitation and Bubble dynamics</b:Title>
    <b:Year>1995</b:Year>
    <b:Publisher>Oxford University Press</b:Publisher>
    <b:RefOrder>9</b:RefOrder>
  </b:Source>
  <b:Source>
    <b:Tag>Kna70</b:Tag>
    <b:SourceType>Book</b:SourceType>
    <b:Guid>{B30B2218-D175-4932-950C-6FEBDCCD02CE}</b:Guid>
    <b:Author>
      <b:Author>
        <b:NameList>
          <b:Person>
            <b:Last>Knapp</b:Last>
            <b:First>R.</b:First>
            <b:Middle>T., Daily, J. W, &amp; Hammitt, F. G.</b:Middle>
          </b:Person>
        </b:NameList>
      </b:Author>
    </b:Author>
    <b:Title>Cavitation</b:Title>
    <b:Year>1970</b:Year>
    <b:Publisher>McGraw-Hill</b:Publisher>
    <b:RefOrder>8</b:RefOrder>
  </b:Source>
  <b:Source>
    <b:Tag>Lec09</b:Tag>
    <b:SourceType>Book</b:SourceType>
    <b:Guid>{E786EBB9-F346-48F6-9714-61E98EA08D69}</b:Guid>
    <b:Author>
      <b:Author>
        <b:NameList>
          <b:Person>
            <b:Last>Lecoffre</b:Last>
            <b:First>Y</b:First>
          </b:Person>
        </b:NameList>
      </b:Author>
    </b:Author>
    <b:Title>Erosion de cavitation: développement récents, méthodes de prédiction et moyens d'essais</b:Title>
    <b:Year>2009</b:Year>
    <b:Publisher>La houille blanche</b:Publisher>
    <b:RefOrder>10</b:RefOrder>
  </b:Source>
  <b:Source>
    <b:Tag>Per16</b:Tag>
    <b:SourceType>Book</b:SourceType>
    <b:Guid>{09EB0B4D-F224-4991-ACC6-923175843631}</b:Guid>
    <b:Author>
      <b:Author>
        <b:NameList>
          <b:Person>
            <b:Last>Perret</b:Last>
          </b:Person>
        </b:NameList>
      </b:Author>
    </b:Author>
    <b:Title>La cavitation: une introduction</b:Title>
    <b:Year>2016</b:Year>
    <b:Publisher>Encyclopédie de l'énergie</b:Publisher>
    <b:RefOrder>11</b:RefOrder>
  </b:Source>
  <b:Source>
    <b:Tag>Lec99</b:Tag>
    <b:SourceType>Book</b:SourceType>
    <b:Guid>{2ABA6656-63D3-45EF-914A-9343596E6143}</b:Guid>
    <b:Author>
      <b:Author>
        <b:NameList>
          <b:Person>
            <b:Last>Lecoffre</b:Last>
            <b:First>Y.</b:First>
          </b:Person>
        </b:NameList>
      </b:Author>
    </b:Author>
    <b:Title>Cavitation Bubble Dynamics and Bubble Noise</b:Title>
    <b:Year>1999</b:Year>
    <b:Publisher>Springer</b:Publisher>
    <b:RefOrder>15</b:RefOrder>
  </b:Source>
  <b:Source>
    <b:Tag>Pum25</b:Tag>
    <b:SourceType>DocumentFromInternetSite</b:SourceType>
    <b:Guid>{A79768E2-2B72-48F7-8151-13FAAD0EA8A3}</b:Guid>
    <b:Author>
      <b:Author>
        <b:NameList>
          <b:Person>
            <b:Last>Pump</b:Last>
            <b:First>Hawk</b:First>
          </b:Person>
        </b:NameList>
      </b:Author>
    </b:Author>
    <b:Title>Cavitation des pompes : causes, effets et solutions efficaces</b:Title>
    <b:Year>2025</b:Year>
    <b:YearAccessed>2025</b:YearAccessed>
    <b:MonthAccessed>11</b:MonthAccessed>
    <b:DayAccessed>22</b:DayAccessed>
    <b:URL>https://www.hawkpumps.com/fr/actualites/93/cavitation-des-pompes-ce-que-cest-et-comment-leviter</b:URL>
    <b:RefOrder>16</b:RefOrder>
  </b:Source>
  <b:Source>
    <b:Tag>Bou19</b:Tag>
    <b:SourceType>Book</b:SourceType>
    <b:Guid>{31F36D64-813A-4883-BDC5-F770BD96E8B8}</b:Guid>
    <b:Title>A review of data-driven decision support systems for predictive maintenance</b:Title>
    <b:Year>2019</b:Year>
    <b:Author>
      <b:Author>
        <b:NameList>
          <b:Person>
            <b:Last>Bousdekis</b:Last>
            <b:First>A.,</b:First>
            <b:Middle>Magoutas, B., Apostolou, D., &amp; Mentzas, G.</b:Middle>
          </b:Person>
        </b:NameList>
      </b:Author>
    </b:Author>
    <b:Publisher>COmputers in Industry</b:Publisher>
    <b:RefOrder>17</b:RefOrder>
  </b:Source>
  <b:Source>
    <b:Tag>Gem25</b:Tag>
    <b:SourceType>Book</b:SourceType>
    <b:Guid>{EC8FAEEB-2C05-47BB-A18E-CD0AA21241A5}</b:Guid>
    <b:Title>Cavitation dans les pompes chimiques: causes et solutions</b:Title>
    <b:Year>2025</b:Year>
    <b:Author>
      <b:Author>
        <b:NameList>
          <b:Person>
            <b:Last>Gemmecotti</b:Last>
          </b:Person>
        </b:NameList>
      </b:Author>
    </b:Author>
    <b:URL>https://www.gemmecotti?com/fr/cavitation-dans-les-pompes-chimiques/</b:URL>
    <b:RefOrder>18</b:RefOrder>
  </b:Source>
  <b:Source>
    <b:Tag>Zha19</b:Tag>
    <b:SourceType>Book</b:SourceType>
    <b:Guid>{7EADE527-E540-44F5-A133-82E8A14BD3AB}</b:Guid>
    <b:Author>
      <b:Author>
        <b:NameList>
          <b:Person>
            <b:Last>Zhang</b:Last>
            <b:First>W.,</b:First>
            <b:Middle>Yang, D., &amp; Wang, H.</b:Middle>
          </b:Person>
        </b:NameList>
      </b:Author>
    </b:Author>
    <b:Title>Data-driven methods for predictive maintenance of rotating machinery: A review. Mechanical Systems and Signal Processing</b:Title>
    <b:Year>2019</b:Year>
    <b:RefOrder>19</b:RefOrder>
  </b:Source>
  <b:Source>
    <b:Tag>Has24</b:Tag>
    <b:SourceType>JournalArticle</b:SourceType>
    <b:Guid>{5AA423E8-7F76-45AA-AB79-9483E29753D2}</b:Guid>
    <b:Title>Pump Cavitation Detection with Machine Learning: A comparative Study of SVM and Deep Learning. </b:Title>
    <b:Year>2024</b:Year>
    <b:Author>
      <b:Author>
        <b:NameList>
          <b:Person>
            <b:Last>Hasanpour</b:Last>
            <b:First>M.</b:First>
            <b:Middle>A., Engholm, R., &amp; Fafoutis, X.</b:Middle>
          </b:Person>
        </b:NameList>
      </b:Author>
    </b:Author>
    <b:JournalName>DIREC</b:JournalName>
    <b:Pages>7</b:Pages>
    <b:RefOrder>20</b:RefOrder>
  </b:Source>
  <b:Source>
    <b:Tag>Eso23</b:Tag>
    <b:SourceType>JournalArticle</b:SourceType>
    <b:Guid>{82717705-D69C-4064-BEDD-42EEA91E274B}</b:Guid>
    <b:Author>
      <b:Author>
        <b:NameList>
          <b:Person>
            <b:Last>Esoso</b:Last>
            <b:First>A.</b:First>
            <b:Middle>A., Akande, S., Ikumapayi, O. M., Rominiyi, O. L., &amp; Azeez, T. M.</b:Middle>
          </b:Person>
        </b:NameList>
      </b:Author>
    </b:Author>
    <b:Title>Development of a Mechantronics System for Cavitation Prevention in a Pump.</b:Title>
    <b:JournalName>Instrumentation Mesure Métrologie</b:JournalName>
    <b:Year>2023</b:Year>
    <b:DOI>10.18280/i2m.220201</b:DOI>
    <b:RefOrder>21</b:RefOrder>
  </b:Source>
  <b:Source>
    <b:Tag>Iku23</b:Tag>
    <b:SourceType>JournalArticle</b:SourceType>
    <b:Guid>{6470E2E6-9CC6-4E9D-B756-3D37869B20A7}</b:Guid>
    <b:Author>
      <b:Author>
        <b:NameList>
          <b:Person>
            <b:Last>Ikumupayi</b:Last>
            <b:First>O.</b:First>
            <b:Middle>M., et Al.</b:Middle>
          </b:Person>
        </b:NameList>
      </b:Author>
    </b:Author>
    <b:Title>Autonomous Mechatronics System for Cavitation Prevention in Pumps</b:Title>
    <b:JournalName>Journal of instrumentation, Measurement and metrology</b:JournalName>
    <b:Year>2023</b:Year>
    <b:Publisher>IETA</b:Publisher>
    <b:RefOrder>22</b:RefOrder>
  </b:Source>
  <b:Source>
    <b:Tag>Art25</b:Tag>
    <b:SourceType>InternetSite</b:SourceType>
    <b:Guid>{35CFC209-EA1B-4339-BD08-51E74C725908}</b:Guid>
    <b:Title>Pump Cavitation Detection: Real-time Monitoring System</b:Title>
    <b:Year>2025</b:Year>
    <b:Author>
      <b:Author>
        <b:NameList>
          <b:Person>
            <b:Last>Artesis</b:Last>
          </b:Person>
        </b:NameList>
      </b:Author>
    </b:Author>
    <b:ProductionCompany>Artesis</b:ProductionCompany>
    <b:YearAccessed>2025</b:YearAccessed>
    <b:MonthAccessed>11</b:MonthAccessed>
    <b:DayAccessed>22</b:DayAccessed>
    <b:URL>https://artesis.com/pump-cavitation-detection/</b:URL>
    <b:RefOrder>23</b:RefOrder>
  </b:Source>
  <b:Source>
    <b:Tag>Has241</b:Tag>
    <b:SourceType>Book</b:SourceType>
    <b:Guid>{31DB9113-39BF-462C-921A-FFAD8D53B91F}</b:Guid>
    <b:Title>Pump cavitation Detection with Machine Learning : A Comparative Study of SVM and Deep Learning</b:Title>
    <b:Year>2024</b:Year>
    <b:Author>
      <b:Author>
        <b:NameList>
          <b:Person>
            <b:Last>Hasanpour</b:Last>
            <b:First>M.</b:First>
            <b:Middle>A., Engholm, R., &amp; Fafoutis, X.</b:Middle>
          </b:Person>
        </b:NameList>
      </b:Author>
    </b:Author>
    <b:Publisher>IEEE AIot Congress</b:Publisher>
    <b:RefOrder>24</b:RefOrder>
  </b:Source>
  <b:Source>
    <b:Tag>F7i25</b:Tag>
    <b:SourceType>DocumentFromInternetSite</b:SourceType>
    <b:Guid>{8DE7C937-DDD0-4AA7-9B25-7C36BF818D26}</b:Guid>
    <b:Title>F7i.ai</b:Title>
    <b:Year>2025</b:Year>
    <b:Author>
      <b:Author>
        <b:NameList>
          <b:Person>
            <b:Last>F7i.ai</b:Last>
          </b:Person>
        </b:NameList>
      </b:Author>
    </b:Author>
    <b:YearAccessed>26</b:YearAccessed>
    <b:MonthAccessed>11</b:MonthAccessed>
    <b:DayAccessed>2025</b:DayAccessed>
    <b:URL>https://www.f7i.ai/solutions/predictive-maintenance-pumps</b:URL>
    <b:RefOrder>25</b:RefOrder>
  </b:Source>
  <b:Source>
    <b:Tag>Kum22</b:Tag>
    <b:SourceType>Book</b:SourceType>
    <b:Guid>{75B196AD-FCD6-49A0-B861-11A0C2EC2053}</b:Guid>
    <b:Title>Hybrid AI models for predictive maintenance in rotating machinery</b:Title>
    <b:Year>2022</b:Year>
    <b:Author>
      <b:Author>
        <b:NameList>
          <b:Person>
            <b:Last>Kumar</b:Last>
            <b:First>P.,</b:First>
            <b:Middle>&amp; Singh, R.</b:Middle>
          </b:Person>
        </b:NameList>
      </b:Author>
    </b:Author>
    <b:Publisher>Mechanical Systems and signal</b:Publisher>
    <b:RefOrder>30</b:RefOrder>
  </b:Source>
  <b:Source>
    <b:Tag>LiY23</b:Tag>
    <b:SourceType>JournalArticle</b:SourceType>
    <b:Guid>{211145BC-58B3-4B9D-A49D-2004E358AE70}</b:Guid>
    <b:Author>
      <b:Author>
        <b:NameList>
          <b:Person>
            <b:Last>Li</b:Last>
            <b:First>Y.,</b:First>
            <b:Middle>Zhang, H., &amp; Chen, X.</b:Middle>
          </b:Person>
        </b:NameList>
      </b:Author>
    </b:Author>
    <b:Title>Experimental validation of cavitation detection usung vibration and acoustic signals</b:Title>
    <b:Year>2023</b:Year>
    <b:JournalName>Journal of Hydraulic Engineering</b:JournalName>
    <b:RefOrder>31</b:RefOrder>
  </b:Source>
</b:Sources>
</file>

<file path=customXml/itemProps1.xml><?xml version="1.0" encoding="utf-8"?>
<ds:datastoreItem xmlns:ds="http://schemas.openxmlformats.org/officeDocument/2006/customXml" ds:itemID="{D45F1EC7-FE52-4D7B-A9E5-C685EEBD9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84</Pages>
  <Words>18672</Words>
  <Characters>106434</Characters>
  <Application>Microsoft Office Word</Application>
  <DocSecurity>0</DocSecurity>
  <Lines>886</Lines>
  <Paragraphs>249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124857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SM-S901B</dc:creator>
  <cp:keywords/>
  <dc:description/>
  <cp:lastModifiedBy>Mwamba Kasongo, Dahouda (Katanga - CD)</cp:lastModifiedBy>
  <cp:revision>2</cp:revision>
  <dcterms:created xsi:type="dcterms:W3CDTF">2025-12-02T09:46:00Z</dcterms:created>
  <dcterms:modified xsi:type="dcterms:W3CDTF">2025-12-02T09:46:00Z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deea3b71c7dc43c3982c7fbf3eab9b63</vt:lpwstr>
  </property>
</Properties>
</file>